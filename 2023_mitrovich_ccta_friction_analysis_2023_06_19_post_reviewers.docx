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E6287F" w14:textId="2B7DD325" w:rsidR="0075384D" w:rsidRDefault="0075384D" w:rsidP="00DE71EF">
      <w:pPr>
        <w:pStyle w:val="Authors"/>
        <w:framePr w:wrap="notBeside" w:x="1899" w:y="631"/>
        <w:spacing w:after="0"/>
        <w:pPrChange w:id="0" w:author="Brennan, Sean N" w:date="2023-06-19T16:04:00Z">
          <w:pPr>
            <w:pStyle w:val="Authors"/>
            <w:framePr w:wrap="notBeside" w:x="1899" w:y="631"/>
          </w:pPr>
        </w:pPrChange>
      </w:pPr>
      <w:r>
        <w:t>Juliette Mitrovich</w:t>
      </w:r>
      <w:r>
        <w:rPr>
          <w:vertAlign w:val="superscript"/>
        </w:rPr>
        <w:t>1</w:t>
      </w:r>
      <w:r>
        <w:t>, Satya Prasad</w:t>
      </w:r>
      <w:r>
        <w:rPr>
          <w:vertAlign w:val="superscript"/>
        </w:rPr>
        <w:t>2</w:t>
      </w:r>
      <w:r>
        <w:t>, Liming Ga</w:t>
      </w:r>
      <w:r w:rsidR="006144EC">
        <w:t>o</w:t>
      </w:r>
      <w:r>
        <w:rPr>
          <w:vertAlign w:val="superscript"/>
        </w:rPr>
        <w:t>3</w:t>
      </w:r>
      <w:r>
        <w:t xml:space="preserve">, </w:t>
      </w:r>
      <w:r w:rsidR="00F113FF">
        <w:t>Ilgin Guler</w:t>
      </w:r>
      <w:r w:rsidR="00F113FF">
        <w:rPr>
          <w:vertAlign w:val="superscript"/>
        </w:rPr>
        <w:t>4</w:t>
      </w:r>
      <w:r w:rsidR="00F113FF">
        <w:t xml:space="preserve">, </w:t>
      </w:r>
      <w:r w:rsidR="0083213F">
        <w:t>Craig Beal</w:t>
      </w:r>
      <w:r w:rsidR="0083213F">
        <w:rPr>
          <w:vertAlign w:val="superscript"/>
        </w:rPr>
        <w:t>5</w:t>
      </w:r>
      <w:r w:rsidR="0083213F">
        <w:t xml:space="preserve">, </w:t>
      </w:r>
      <w:r>
        <w:t>and Sean Brennan</w:t>
      </w:r>
      <w:r w:rsidR="000D07B3">
        <w:rPr>
          <w:vertAlign w:val="superscript"/>
        </w:rPr>
        <w:t>6</w:t>
      </w:r>
      <w:r>
        <w:t xml:space="preserve">, </w:t>
      </w:r>
      <w:r>
        <w:rPr>
          <w:rStyle w:val="MemberType"/>
        </w:rPr>
        <w:t>Member, IEEE</w:t>
      </w:r>
    </w:p>
    <w:p w14:paraId="004AE4FB" w14:textId="77777777" w:rsidR="00C2692F" w:rsidRDefault="00C2692F">
      <w:pPr>
        <w:pStyle w:val="Text"/>
        <w:ind w:firstLine="0"/>
        <w:rPr>
          <w:sz w:val="2"/>
          <w:szCs w:val="18"/>
        </w:rPr>
      </w:pPr>
      <w:r>
        <w:rPr>
          <w:sz w:val="2"/>
          <w:szCs w:val="18"/>
        </w:rPr>
        <w:footnoteReference w:customMarkFollows="1" w:id="1"/>
        <w:sym w:font="Symbol" w:char="F020"/>
      </w:r>
    </w:p>
    <w:p w14:paraId="543F1E4A" w14:textId="4F807E18" w:rsidR="00C2692F" w:rsidRDefault="00EC4962" w:rsidP="0075384D">
      <w:pPr>
        <w:pStyle w:val="Title"/>
        <w:framePr w:wrap="notBeside" w:x="1854" w:y="-738"/>
      </w:pPr>
      <w:r w:rsidRPr="00EC4962">
        <w:t xml:space="preserve">Analysis of Friction </w:t>
      </w:r>
      <w:r w:rsidR="00C6643C">
        <w:t>Utilization</w:t>
      </w:r>
      <w:r w:rsidRPr="00EC4962">
        <w:t xml:space="preserve"> Within a Roadway Network Using Simulated Vehicle Trajectories </w:t>
      </w:r>
      <w:r w:rsidR="00C2692F">
        <w:t>*</w:t>
      </w:r>
    </w:p>
    <w:p w14:paraId="08F93376" w14:textId="03D1A835" w:rsidR="00F113FF" w:rsidRDefault="00C2692F" w:rsidP="00D5520F">
      <w:pPr>
        <w:pStyle w:val="Abstract"/>
      </w:pPr>
      <w:r>
        <w:rPr>
          <w:i/>
          <w:iCs/>
        </w:rPr>
        <w:t>Abstract</w:t>
      </w:r>
      <w:r>
        <w:t>—</w:t>
      </w:r>
      <w:r w:rsidRPr="00B32A40">
        <w:t xml:space="preserve"> </w:t>
      </w:r>
      <w:r w:rsidR="00E416B4" w:rsidRPr="006663C9">
        <w:t xml:space="preserve">In a </w:t>
      </w:r>
      <w:r w:rsidR="004821D6">
        <w:t>road network</w:t>
      </w:r>
      <w:r w:rsidR="00E416B4" w:rsidRPr="006663C9">
        <w:t xml:space="preserve">, </w:t>
      </w:r>
      <w:r w:rsidR="00122768">
        <w:t>differences in road geometry, traffic patterns</w:t>
      </w:r>
      <w:r w:rsidR="003F467C">
        <w:t>, and traffic laws require a range of</w:t>
      </w:r>
      <w:r w:rsidR="00E416B4" w:rsidRPr="006663C9">
        <w:t xml:space="preserve"> </w:t>
      </w:r>
      <w:r w:rsidR="00B61948">
        <w:t xml:space="preserve">typical </w:t>
      </w:r>
      <w:r w:rsidR="00E416B4" w:rsidRPr="006663C9">
        <w:t>maneuvers</w:t>
      </w:r>
      <w:r w:rsidR="003F467C">
        <w:t xml:space="preserve">, each of which </w:t>
      </w:r>
      <w:r w:rsidR="00E416B4" w:rsidRPr="006663C9">
        <w:t>strongly affect</w:t>
      </w:r>
      <w:r w:rsidR="00D40E5A">
        <w:t>s</w:t>
      </w:r>
      <w:r w:rsidR="00E416B4" w:rsidRPr="006663C9">
        <w:t xml:space="preserve"> the vehicle’s expected friction </w:t>
      </w:r>
      <w:r w:rsidR="00E416B4">
        <w:t>utilization</w:t>
      </w:r>
      <w:r w:rsidR="00E416B4" w:rsidRPr="006663C9">
        <w:t xml:space="preserve">. </w:t>
      </w:r>
      <w:r w:rsidR="00340185" w:rsidRPr="006663C9">
        <w:t xml:space="preserve">For example, very little tire force </w:t>
      </w:r>
      <w:r w:rsidR="00340185">
        <w:t xml:space="preserve">is required for </w:t>
      </w:r>
      <w:r w:rsidR="00340185" w:rsidRPr="006663C9">
        <w:t>driving straight</w:t>
      </w:r>
      <w:r w:rsidR="00340185">
        <w:t xml:space="preserve"> on a low-speed road</w:t>
      </w:r>
      <w:r w:rsidR="00340185" w:rsidRPr="006663C9">
        <w:t xml:space="preserve"> at a constant speed, performing no lane change maneuvers</w:t>
      </w:r>
      <w:r w:rsidR="00340185">
        <w:t xml:space="preserve">. Conversely, large tire forces may be </w:t>
      </w:r>
      <w:r w:rsidR="00340185" w:rsidRPr="006663C9">
        <w:t xml:space="preserve">required </w:t>
      </w:r>
      <w:r w:rsidR="00340185">
        <w:t>to navigate</w:t>
      </w:r>
      <w:r w:rsidR="00340185" w:rsidRPr="006663C9">
        <w:t xml:space="preserve"> sharp </w:t>
      </w:r>
      <w:r w:rsidR="00340185">
        <w:t xml:space="preserve">highway </w:t>
      </w:r>
      <w:r w:rsidR="00340185" w:rsidRPr="006663C9">
        <w:t>curves</w:t>
      </w:r>
      <w:r w:rsidR="00340185">
        <w:t>, to stay in lane during sudden changes in lane offsets in a construction zone, or to stop abruptly from free-flow speed at a traffic light</w:t>
      </w:r>
      <w:r w:rsidR="00340185" w:rsidRPr="006663C9">
        <w:t xml:space="preserve">. </w:t>
      </w:r>
      <w:r w:rsidR="00F113FF">
        <w:t>Therefore, m</w:t>
      </w:r>
      <w:r w:rsidR="00340185">
        <w:t xml:space="preserve">aps of this likely utilization are extremely valuable because they would reveal geolocations within a </w:t>
      </w:r>
      <w:r w:rsidR="004821D6">
        <w:t>road network</w:t>
      </w:r>
      <w:r w:rsidR="00340185">
        <w:t xml:space="preserve"> that require </w:t>
      </w:r>
      <w:r w:rsidR="00340185" w:rsidRPr="006663C9">
        <w:t xml:space="preserve">little relative friction </w:t>
      </w:r>
      <w:r w:rsidR="00340185">
        <w:t>utilization</w:t>
      </w:r>
      <w:r w:rsidR="00340185" w:rsidRPr="006663C9">
        <w:t xml:space="preserve">, and locations of large friction </w:t>
      </w:r>
      <w:r w:rsidR="00340185">
        <w:t xml:space="preserve">utilization. Such maps then may be useful to warn </w:t>
      </w:r>
      <w:r w:rsidR="00340185" w:rsidRPr="00F113FF">
        <w:t xml:space="preserve">human drivers against lane changes on wet highway curves, to guide autonomous driving and/or driver assist algorithms toward geo-appropriate maneuver choices, or to modify as a function of weather the posted speed limits at </w:t>
      </w:r>
      <w:r w:rsidR="004821D6">
        <w:t>road network</w:t>
      </w:r>
      <w:r w:rsidR="00340185" w:rsidRPr="00F113FF">
        <w:t xml:space="preserve"> locations whose normal maneuvering speed might violate friction limits.</w:t>
      </w:r>
      <w:r w:rsidR="00F113FF">
        <w:t xml:space="preserve"> </w:t>
      </w:r>
    </w:p>
    <w:p w14:paraId="16F8B28B" w14:textId="1D2EA7DD" w:rsidR="00F113FF" w:rsidRPr="00563651" w:rsidRDefault="00F113FF" w:rsidP="00D5520F">
      <w:pPr>
        <w:pStyle w:val="Abstract"/>
      </w:pPr>
      <w:r w:rsidRPr="00563651">
        <w:t>The goal of this paper is to predict the areas of large friction utilization within a traffic network by using recorded vehicle trajectories. These trajectories are used as reference paths within a simulation of chassis dynamics along with a steering algorithm to predict the friction utilization as a function of road location. The friction utilization values are then mapped to geolocations to identify zones where friction utilization is largest. Knowing these locations allows the planning of maneuvers by both drivers and driving algorithms such that friction margins are maintained</w:t>
      </w:r>
      <w:r w:rsidR="00D173BC" w:rsidRPr="00563651">
        <w:t>. T</w:t>
      </w:r>
      <w:r w:rsidRPr="00563651">
        <w:t xml:space="preserve">he results </w:t>
      </w:r>
      <w:r w:rsidR="00D173BC" w:rsidRPr="00563651">
        <w:t xml:space="preserve">show that, within a typical traffic network, there are significant and very highly localized areas where large friction </w:t>
      </w:r>
      <w:r w:rsidR="00695F0E">
        <w:t>utilization</w:t>
      </w:r>
      <w:r w:rsidR="00695F0E" w:rsidRPr="00563651">
        <w:t xml:space="preserve"> </w:t>
      </w:r>
      <w:r w:rsidR="00D173BC" w:rsidRPr="00563651">
        <w:t>is typical.</w:t>
      </w:r>
      <w:r w:rsidRPr="00563651">
        <w:t xml:space="preserve"> </w:t>
      </w:r>
    </w:p>
    <w:p w14:paraId="381AC12C" w14:textId="352CE923" w:rsidR="00EC4962" w:rsidRPr="00F113FF" w:rsidRDefault="00F113FF" w:rsidP="001A5578">
      <w:pPr>
        <w:pStyle w:val="Heading1"/>
      </w:pPr>
      <w:r w:rsidRPr="00F113FF">
        <w:t>Introduction</w:t>
      </w:r>
    </w:p>
    <w:p w14:paraId="1746F274" w14:textId="4D86D5E5" w:rsidR="005358D5" w:rsidRDefault="005358D5" w:rsidP="00DC723B">
      <w:pPr>
        <w:pStyle w:val="BodyText"/>
        <w:rPr>
          <w:ins w:id="29" w:author="Brennan, Sean N [2]" w:date="2023-06-18T16:40:00Z"/>
        </w:rPr>
      </w:pPr>
      <w:ins w:id="30" w:author="Brennan, Sean N [2]" w:date="2023-06-18T16:34:00Z">
        <w:r>
          <w:t xml:space="preserve">A </w:t>
        </w:r>
      </w:ins>
      <w:ins w:id="31" w:author="Brennan, Sean N [2]" w:date="2023-06-18T16:35:00Z">
        <w:r>
          <w:t>fundamental tradeoff in vehicle operation is to balance the conflicting goals of reaching a destination as quickly as possible</w:t>
        </w:r>
      </w:ins>
      <w:ins w:id="32" w:author="Brennan, Sean N [2]" w:date="2023-06-18T16:36:00Z">
        <w:r>
          <w:t xml:space="preserve"> while </w:t>
        </w:r>
      </w:ins>
      <w:ins w:id="33" w:author="Brennan, Sean N [2]" w:date="2023-06-18T16:37:00Z">
        <w:r>
          <w:t>minimizing speed to maximize</w:t>
        </w:r>
      </w:ins>
      <w:ins w:id="34" w:author="Brennan, Sean N [2]" w:date="2023-06-18T16:36:00Z">
        <w:r>
          <w:t xml:space="preserve"> safety. </w:t>
        </w:r>
      </w:ins>
      <w:ins w:id="35" w:author="Brennan, Sean N [2]" w:date="2023-06-18T16:55:00Z">
        <w:r w:rsidR="005741E6" w:rsidRPr="006663C9">
          <w:t xml:space="preserve">While the number of vehicle deaths decreased from 2017 to 2019 </w:t>
        </w:r>
      </w:ins>
      <w:customXmlInsRangeStart w:id="36" w:author="Brennan, Sean N [2]" w:date="2023-06-18T16:55:00Z"/>
      <w:sdt>
        <w:sdtPr>
          <w:rPr>
            <w:color w:val="000000"/>
          </w:rPr>
          <w:tag w:val="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
          <w:id w:val="-1219970331"/>
          <w:placeholder>
            <w:docPart w:val="E10AE5A4E3434FBBA1D5E8C7595F5762"/>
          </w:placeholder>
        </w:sdtPr>
        <w:sdtContent>
          <w:customXmlInsRangeEnd w:id="36"/>
          <w:ins w:id="37" w:author="Brennan, Sean N [2]" w:date="2023-06-18T16:55:00Z">
            <w:r w:rsidR="005741E6" w:rsidRPr="00331C48">
              <w:rPr>
                <w:color w:val="000000"/>
              </w:rPr>
              <w:t>[1]–[3]</w:t>
            </w:r>
          </w:ins>
          <w:customXmlInsRangeStart w:id="38" w:author="Brennan, Sean N [2]" w:date="2023-06-18T16:55:00Z"/>
        </w:sdtContent>
      </w:sdt>
      <w:customXmlInsRangeEnd w:id="38"/>
      <w:ins w:id="39" w:author="Brennan, Sean N [2]" w:date="2023-06-18T16:55:00Z">
        <w:r w:rsidR="005741E6" w:rsidRPr="006663C9">
          <w:t xml:space="preserve">, the </w:t>
        </w:r>
        <w:r w:rsidR="005741E6">
          <w:t>43 thousand killed in</w:t>
        </w:r>
        <w:r w:rsidR="005741E6" w:rsidRPr="006663C9">
          <w:t xml:space="preserve"> 2021 mark a 10.5% increase in fatalities from 2020 </w:t>
        </w:r>
      </w:ins>
      <w:customXmlInsRangeStart w:id="40" w:author="Brennan, Sean N [2]" w:date="2023-06-18T16:55:00Z"/>
      <w:sdt>
        <w:sdtPr>
          <w:rPr>
            <w:color w:val="000000"/>
          </w:rPr>
          <w:tag w:val="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
          <w:id w:val="1097828311"/>
          <w:placeholder>
            <w:docPart w:val="E10AE5A4E3434FBBA1D5E8C7595F5762"/>
          </w:placeholder>
        </w:sdtPr>
        <w:sdtContent>
          <w:customXmlInsRangeEnd w:id="40"/>
          <w:ins w:id="41" w:author="Brennan, Sean N [2]" w:date="2023-06-18T16:55:00Z">
            <w:r w:rsidR="005741E6" w:rsidRPr="0043131F">
              <w:rPr>
                <w:color w:val="000000"/>
              </w:rPr>
              <w:t>[4]</w:t>
            </w:r>
          </w:ins>
          <w:customXmlInsRangeStart w:id="42" w:author="Brennan, Sean N [2]" w:date="2023-06-18T16:55:00Z"/>
        </w:sdtContent>
      </w:sdt>
      <w:customXmlInsRangeEnd w:id="42"/>
      <w:ins w:id="43" w:author="Brennan, Sean N [2]" w:date="2023-06-18T16:55:00Z">
        <w:r w:rsidR="005741E6" w:rsidRPr="006663C9">
          <w:t xml:space="preserve">. Many factors have been found to increase traffic crash rates; </w:t>
        </w:r>
        <w:r w:rsidR="005741E6">
          <w:t xml:space="preserve">but </w:t>
        </w:r>
        <w:r w:rsidR="005741E6" w:rsidRPr="006663C9">
          <w:t>most notably,</w:t>
        </w:r>
        <w:r w:rsidR="005741E6">
          <w:t xml:space="preserve"> two of the largest factors include</w:t>
        </w:r>
        <w:r w:rsidR="005741E6" w:rsidRPr="006663C9">
          <w:t xml:space="preserve"> vehicle travelling speed and weather conditions.</w:t>
        </w:r>
        <w:r w:rsidR="005741E6">
          <w:t xml:space="preserve"> The balance between reasonable travel speeds and reasonable tr</w:t>
        </w:r>
      </w:ins>
      <w:ins w:id="44" w:author="Brennan, Sean N [2]" w:date="2023-06-18T16:56:00Z">
        <w:r w:rsidR="005741E6">
          <w:t>aveling weather affects</w:t>
        </w:r>
      </w:ins>
      <w:ins w:id="45" w:author="Brennan, Sean N [2]" w:date="2023-06-18T16:36:00Z">
        <w:r>
          <w:t xml:space="preserve"> </w:t>
        </w:r>
      </w:ins>
      <w:ins w:id="46" w:author="Brennan, Sean N [2]" w:date="2023-06-18T16:37:00Z">
        <w:r>
          <w:t>the choice of speed limits, the design of road curvature, and even in the design of on-vehicle automated systems.</w:t>
        </w:r>
      </w:ins>
      <w:ins w:id="47" w:author="Brennan, Sean N [2]" w:date="2023-06-18T16:52:00Z">
        <w:r w:rsidR="005741E6">
          <w:t xml:space="preserve"> Such operational and design</w:t>
        </w:r>
      </w:ins>
      <w:ins w:id="48" w:author="Brennan, Sean N [2]" w:date="2023-06-18T16:39:00Z">
        <w:r>
          <w:t xml:space="preserve"> decisions assume road conditions that</w:t>
        </w:r>
      </w:ins>
      <w:ins w:id="49" w:author="Brennan, Sean N [2]" w:date="2023-06-18T16:53:00Z">
        <w:r w:rsidR="005741E6">
          <w:t xml:space="preserve">, when violated, are often violated in specific locations and under specific conditions. </w:t>
        </w:r>
      </w:ins>
      <w:ins w:id="50" w:author="Brennan, Sean N [2]" w:date="2023-06-18T16:40:00Z">
        <w:r>
          <w:t xml:space="preserve">If </w:t>
        </w:r>
      </w:ins>
      <w:ins w:id="51" w:author="Brennan, Sean N [2]" w:date="2023-06-18T16:56:00Z">
        <w:r w:rsidR="005741E6">
          <w:t xml:space="preserve">the geo-location of </w:t>
        </w:r>
      </w:ins>
      <w:ins w:id="52" w:author="Brennan, Sean N [2]" w:date="2023-06-18T16:40:00Z">
        <w:r>
          <w:t>these</w:t>
        </w:r>
      </w:ins>
      <w:ins w:id="53" w:author="Brennan, Sean N [2]" w:date="2023-06-18T16:53:00Z">
        <w:r w:rsidR="005741E6">
          <w:t xml:space="preserve"> violation-prone</w:t>
        </w:r>
      </w:ins>
      <w:ins w:id="54" w:author="Brennan, Sean N [2]" w:date="2023-06-18T16:40:00Z">
        <w:r>
          <w:t xml:space="preserve"> areas are known, drivers can be warned</w:t>
        </w:r>
      </w:ins>
      <w:ins w:id="55" w:author="Brennan, Sean N [2]" w:date="2023-06-18T16:41:00Z">
        <w:r>
          <w:t xml:space="preserve"> when approaching to be more vigilant, </w:t>
        </w:r>
      </w:ins>
      <w:ins w:id="56" w:author="Brennan, Sean N [2]" w:date="2023-06-18T16:54:00Z">
        <w:r w:rsidR="005741E6">
          <w:t>automation systems can</w:t>
        </w:r>
        <w:del w:id="57" w:author="Brennan, Sean N" w:date="2023-06-19T16:10:00Z">
          <w:r w:rsidR="005741E6" w:rsidDel="00562357">
            <w:delText xml:space="preserve"> predisposed </w:delText>
          </w:r>
        </w:del>
      </w:ins>
      <w:ins w:id="58" w:author="Brennan, Sean N" w:date="2023-06-19T16:10:00Z">
        <w:r w:rsidR="00562357">
          <w:t xml:space="preserve"> tuned </w:t>
        </w:r>
      </w:ins>
      <w:ins w:id="59" w:author="Brennan, Sean N [2]" w:date="2023-06-18T16:54:00Z">
        <w:r w:rsidR="005741E6">
          <w:t xml:space="preserve">for robust operation in these zones, and/or </w:t>
        </w:r>
      </w:ins>
      <w:ins w:id="60" w:author="Brennan, Sean N [2]" w:date="2023-06-18T16:41:00Z">
        <w:r>
          <w:t>transportation system operators can instrument these areas furthe</w:t>
        </w:r>
      </w:ins>
      <w:ins w:id="61" w:author="Brennan, Sean N [2]" w:date="2023-06-18T16:42:00Z">
        <w:r>
          <w:t>r with vehicle-to</w:t>
        </w:r>
        <w:bookmarkStart w:id="62" w:name="_GoBack"/>
        <w:bookmarkEnd w:id="62"/>
        <w:r>
          <w:t xml:space="preserve">-infrastructure systems to obtain better data for </w:t>
        </w:r>
      </w:ins>
      <w:ins w:id="63" w:author="Brennan, Sean N [2]" w:date="2023-06-18T16:54:00Z">
        <w:r w:rsidR="005741E6">
          <w:t xml:space="preserve">operational decisions. </w:t>
        </w:r>
      </w:ins>
      <w:del w:id="64" w:author="Brennan, Sean N [2]" w:date="2023-06-18T16:34:00Z">
        <w:r w:rsidR="009E4682" w:rsidRPr="006663C9" w:rsidDel="005358D5">
          <w:delText>In 2021, an estimated 42,915 people were killed in motor vehicle crashes.</w:delText>
        </w:r>
      </w:del>
      <w:del w:id="65" w:author="Brennan, Sean N [2]" w:date="2023-06-18T16:40:00Z">
        <w:r w:rsidR="009E4682" w:rsidRPr="006663C9" w:rsidDel="005358D5">
          <w:delText xml:space="preserve"> </w:delText>
        </w:r>
      </w:del>
    </w:p>
    <w:p w14:paraId="18D9234E" w14:textId="279A95D2" w:rsidR="00532BC4" w:rsidRPr="006A0195" w:rsidDel="005741E6" w:rsidRDefault="009E4682" w:rsidP="00DC723B">
      <w:pPr>
        <w:pStyle w:val="BodyText"/>
        <w:rPr>
          <w:del w:id="66" w:author="Brennan, Sean N [2]" w:date="2023-06-18T16:55:00Z"/>
        </w:rPr>
      </w:pPr>
      <w:del w:id="67" w:author="Brennan, Sean N [2]" w:date="2023-06-18T16:55:00Z">
        <w:r w:rsidRPr="006663C9" w:rsidDel="005741E6">
          <w:delText xml:space="preserve">While the number of vehicle deaths decreased from 2017 to 2019 </w:delText>
        </w:r>
      </w:del>
      <w:customXmlDelRangeStart w:id="68" w:author="Brennan, Sean N [2]" w:date="2023-06-18T16:55:00Z"/>
      <w:sdt>
        <w:sdtPr>
          <w:rPr>
            <w:color w:val="000000"/>
          </w:rPr>
          <w:tag w:val="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
          <w:id w:val="-1673565463"/>
          <w:placeholder>
            <w:docPart w:val="AF152599CF39574DA78ACBBEC73E0D24"/>
          </w:placeholder>
        </w:sdtPr>
        <w:sdtContent>
          <w:customXmlDelRangeEnd w:id="68"/>
          <w:del w:id="69" w:author="Brennan, Sean N [2]" w:date="2023-06-18T16:55:00Z">
            <w:r w:rsidR="0043131F" w:rsidRPr="00331C48" w:rsidDel="005741E6">
              <w:rPr>
                <w:color w:val="000000"/>
              </w:rPr>
              <w:delText>[1]–[3]</w:delText>
            </w:r>
          </w:del>
          <w:customXmlDelRangeStart w:id="70" w:author="Brennan, Sean N [2]" w:date="2023-06-18T16:55:00Z"/>
        </w:sdtContent>
      </w:sdt>
      <w:customXmlDelRangeEnd w:id="70"/>
      <w:del w:id="71" w:author="Brennan, Sean N [2]" w:date="2023-06-18T16:55:00Z">
        <w:r w:rsidRPr="006663C9" w:rsidDel="005741E6">
          <w:delText xml:space="preserve">, the </w:delText>
        </w:r>
      </w:del>
      <w:del w:id="72" w:author="Brennan, Sean N [2]" w:date="2023-06-18T16:34:00Z">
        <w:r w:rsidRPr="006663C9" w:rsidDel="005358D5">
          <w:delText>numbers from</w:delText>
        </w:r>
      </w:del>
      <w:del w:id="73" w:author="Brennan, Sean N [2]" w:date="2023-06-18T16:55:00Z">
        <w:r w:rsidRPr="006663C9" w:rsidDel="005741E6">
          <w:delText xml:space="preserve"> 2021 mark a 10.5% increase in fatalities from 2020 </w:delText>
        </w:r>
      </w:del>
      <w:customXmlDelRangeStart w:id="74" w:author="Brennan, Sean N [2]" w:date="2023-06-18T16:55:00Z"/>
      <w:sdt>
        <w:sdtPr>
          <w:rPr>
            <w:color w:val="000000"/>
          </w:rPr>
          <w:tag w:val="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
          <w:id w:val="1563519503"/>
          <w:placeholder>
            <w:docPart w:val="AF152599CF39574DA78ACBBEC73E0D24"/>
          </w:placeholder>
        </w:sdtPr>
        <w:sdtContent>
          <w:customXmlDelRangeEnd w:id="74"/>
          <w:del w:id="75" w:author="Brennan, Sean N [2]" w:date="2023-06-18T16:55:00Z">
            <w:r w:rsidR="0043131F" w:rsidRPr="0043131F" w:rsidDel="005741E6">
              <w:rPr>
                <w:color w:val="000000"/>
              </w:rPr>
              <w:delText>[4]</w:delText>
            </w:r>
          </w:del>
          <w:customXmlDelRangeStart w:id="76" w:author="Brennan, Sean N [2]" w:date="2023-06-18T16:55:00Z"/>
        </w:sdtContent>
      </w:sdt>
      <w:customXmlDelRangeEnd w:id="76"/>
      <w:del w:id="77" w:author="Brennan, Sean N [2]" w:date="2023-06-18T16:55:00Z">
        <w:r w:rsidRPr="006663C9" w:rsidDel="005741E6">
          <w:delText xml:space="preserve">. </w:delText>
        </w:r>
      </w:del>
      <w:del w:id="78" w:author="Brennan, Sean N [2]" w:date="2023-06-18T16:42:00Z">
        <w:r w:rsidRPr="006663C9" w:rsidDel="005358D5">
          <w:delText xml:space="preserve">Due to the large number of fatalities, extensive research has been conducted around road safety, with important findings dating back to the 1960s. </w:delText>
        </w:r>
      </w:del>
      <w:del w:id="79" w:author="Brennan, Sean N [2]" w:date="2023-06-18T16:55:00Z">
        <w:r w:rsidRPr="006663C9" w:rsidDel="005741E6">
          <w:delText xml:space="preserve">Many factors have been found to increase traffic crash rates; </w:delText>
        </w:r>
        <w:r w:rsidR="0011217A" w:rsidDel="005741E6">
          <w:delText xml:space="preserve">but </w:delText>
        </w:r>
        <w:r w:rsidRPr="006663C9" w:rsidDel="005741E6">
          <w:delText>most notably,</w:delText>
        </w:r>
        <w:r w:rsidR="00705FB7" w:rsidDel="005741E6">
          <w:delText xml:space="preserve"> two of the largest factors include</w:delText>
        </w:r>
        <w:r w:rsidRPr="006663C9" w:rsidDel="005741E6">
          <w:delText xml:space="preserve"> vehicle travelling speed and weather conditions.</w:delText>
        </w:r>
      </w:del>
    </w:p>
    <w:p w14:paraId="2BFA02DE" w14:textId="719B565B" w:rsidR="005741E6" w:rsidRDefault="00C45CCB" w:rsidP="005741E6">
      <w:pPr>
        <w:pStyle w:val="BodyText"/>
        <w:rPr>
          <w:moveTo w:id="80" w:author="Brennan, Sean N [2]" w:date="2023-06-18T16:57:00Z"/>
          <w:color w:val="000000"/>
        </w:rPr>
      </w:pPr>
      <w:r w:rsidRPr="006663C9">
        <w:t xml:space="preserve">Vehicle speed </w:t>
      </w:r>
      <w:del w:id="81" w:author="Brennan, Sean N [2]" w:date="2023-06-18T16:56:00Z">
        <w:r w:rsidRPr="006663C9" w:rsidDel="005741E6">
          <w:delText xml:space="preserve">is </w:delText>
        </w:r>
      </w:del>
      <w:ins w:id="82" w:author="Brennan, Sean N [2]" w:date="2023-06-18T16:56:00Z">
        <w:r w:rsidR="005741E6">
          <w:t>and speed variation are</w:t>
        </w:r>
        <w:r w:rsidR="005741E6" w:rsidRPr="006663C9">
          <w:t xml:space="preserve"> </w:t>
        </w:r>
      </w:ins>
      <w:r w:rsidRPr="006663C9">
        <w:t xml:space="preserve">well-known to affect road safety, specifically traffic crash rates </w:t>
      </w:r>
      <w:sdt>
        <w:sdtPr>
          <w:rPr>
            <w:color w:val="000000"/>
          </w:rPr>
          <w:tag w:val="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
          <w:id w:val="-1147896820"/>
          <w:placeholder>
            <w:docPart w:val="91CC64DC43E7D3459C027361BD53A925"/>
          </w:placeholder>
        </w:sdtPr>
        <w:sdtContent>
          <w:r w:rsidR="0043131F" w:rsidRPr="0043131F">
            <w:rPr>
              <w:color w:val="000000"/>
            </w:rPr>
            <w:t>[5]–[1</w:t>
          </w:r>
          <w:ins w:id="83" w:author="Brennan, Sean N [2]" w:date="2023-06-18T16:57:00Z">
            <w:r w:rsidR="005741E6">
              <w:rPr>
                <w:color w:val="000000"/>
              </w:rPr>
              <w:t>6</w:t>
            </w:r>
          </w:ins>
          <w:del w:id="84" w:author="Brennan, Sean N [2]" w:date="2023-06-18T16:57:00Z">
            <w:r w:rsidR="0043131F" w:rsidRPr="0043131F" w:rsidDel="005741E6">
              <w:rPr>
                <w:color w:val="000000"/>
              </w:rPr>
              <w:delText>5</w:delText>
            </w:r>
          </w:del>
          <w:r w:rsidR="0043131F" w:rsidRPr="0043131F">
            <w:rPr>
              <w:color w:val="000000"/>
            </w:rPr>
            <w:t>]</w:t>
          </w:r>
        </w:sdtContent>
      </w:sdt>
      <w:r w:rsidRPr="006663C9">
        <w:t xml:space="preserve">. In fact, </w:t>
      </w:r>
      <w:r w:rsidRPr="006663C9">
        <w:rPr>
          <w:color w:val="000000"/>
        </w:rPr>
        <w:t xml:space="preserve">Kloeden et al. </w:t>
      </w:r>
      <w:sdt>
        <w:sdtPr>
          <w:rPr>
            <w:color w:val="000000"/>
          </w:rPr>
          <w:tag w:val="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287938437"/>
          <w:placeholder>
            <w:docPart w:val="A1B128909E6A354FB42150BE4D3D6493"/>
          </w:placeholder>
        </w:sdtPr>
        <w:sdtContent>
          <w:r w:rsidR="0043131F" w:rsidRPr="0043131F">
            <w:rPr>
              <w:color w:val="000000"/>
            </w:rPr>
            <w:t>[5]</w:t>
          </w:r>
        </w:sdtContent>
      </w:sdt>
      <w:r w:rsidRPr="006663C9">
        <w:rPr>
          <w:color w:val="000000"/>
        </w:rPr>
        <w:t xml:space="preserve"> showed that by reducing the maximum free travelling speed on urban roads by just 5 km/h</w:t>
      </w:r>
      <w:r w:rsidR="001450C1">
        <w:rPr>
          <w:color w:val="000000"/>
        </w:rPr>
        <w:t xml:space="preserve"> (</w:t>
      </w:r>
      <w:r w:rsidR="001450C1" w:rsidRPr="006663C9">
        <w:rPr>
          <w:color w:val="000000"/>
        </w:rPr>
        <w:t>3 mph</w:t>
      </w:r>
      <w:r w:rsidR="001450C1">
        <w:rPr>
          <w:color w:val="000000"/>
        </w:rPr>
        <w:t>)</w:t>
      </w:r>
      <w:r w:rsidRPr="006663C9">
        <w:rPr>
          <w:color w:val="000000"/>
        </w:rPr>
        <w:t xml:space="preserve">, crash risk is reduced by 31%. Similarly, </w:t>
      </w:r>
      <w:proofErr w:type="spellStart"/>
      <w:r w:rsidRPr="006663C9">
        <w:t>Elvik</w:t>
      </w:r>
      <w:proofErr w:type="spellEnd"/>
      <w:r w:rsidRPr="006663C9">
        <w:t xml:space="preserve"> et al. </w:t>
      </w:r>
      <w:sdt>
        <w:sdtPr>
          <w:rPr>
            <w:color w:val="000000"/>
          </w:rPr>
          <w:tag w:val="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
          <w:id w:val="-1199232819"/>
          <w:placeholder>
            <w:docPart w:val="63CC5EBCDAE2844C9808EDCF627F191B"/>
          </w:placeholder>
        </w:sdtPr>
        <w:sdtContent>
          <w:r w:rsidR="0043131F" w:rsidRPr="0043131F">
            <w:rPr>
              <w:color w:val="000000"/>
            </w:rPr>
            <w:t>[6]</w:t>
          </w:r>
        </w:sdtContent>
      </w:sdt>
      <w:r w:rsidRPr="006663C9">
        <w:t xml:space="preserve"> investigated the power model of the relationship between speed and road safety. </w:t>
      </w:r>
      <w:r w:rsidR="0057666F">
        <w:t xml:space="preserve">Through a meta-analysis of 98 studies providing estimates of the relationship between speed and road safety, </w:t>
      </w:r>
      <w:r w:rsidR="0057666F">
        <w:rPr>
          <w:color w:val="000000"/>
        </w:rPr>
        <w:t>t</w:t>
      </w:r>
      <w:r w:rsidRPr="006663C9">
        <w:rPr>
          <w:color w:val="000000"/>
        </w:rPr>
        <w:t>hey showed that when speed decreases, the number of accidents or injured road users decreases in 95% of the cases</w:t>
      </w:r>
      <w:del w:id="85" w:author="Brennan, Sean N [2]" w:date="2023-06-18T16:09:00Z">
        <w:r w:rsidR="0057666F" w:rsidDel="0020726A">
          <w:rPr>
            <w:color w:val="000000"/>
          </w:rPr>
          <w:delText>, which is consistent with the power model</w:delText>
        </w:r>
      </w:del>
      <w:r w:rsidRPr="006663C9">
        <w:rPr>
          <w:color w:val="000000"/>
        </w:rPr>
        <w:t xml:space="preserve">. </w:t>
      </w:r>
      <w:ins w:id="86" w:author="Brennan, Sean N [2]" w:date="2023-06-18T16:58:00Z">
        <w:r w:rsidR="005741E6">
          <w:rPr>
            <w:color w:val="000000"/>
          </w:rPr>
          <w:t xml:space="preserve">Similarly, </w:t>
        </w:r>
        <w:r w:rsidR="005741E6" w:rsidRPr="006663C9">
          <w:rPr>
            <w:color w:val="000000"/>
          </w:rPr>
          <w:t xml:space="preserve">Kloeden et al. </w:t>
        </w:r>
      </w:ins>
      <w:customXmlInsRangeStart w:id="87" w:author="Brennan, Sean N [2]" w:date="2023-06-18T16:58:00Z"/>
      <w:sdt>
        <w:sdtPr>
          <w:rPr>
            <w:color w:val="000000"/>
          </w:rPr>
          <w:tag w:val="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1583493341"/>
          <w:placeholder>
            <w:docPart w:val="FE66D78023C843ADBA1F87874A4B048A"/>
          </w:placeholder>
        </w:sdtPr>
        <w:sdtContent>
          <w:customXmlInsRangeEnd w:id="87"/>
          <w:ins w:id="88" w:author="Brennan, Sean N [2]" w:date="2023-06-18T16:58:00Z">
            <w:r w:rsidR="005741E6" w:rsidRPr="0043131F">
              <w:rPr>
                <w:color w:val="000000"/>
              </w:rPr>
              <w:t>[5]</w:t>
            </w:r>
          </w:ins>
          <w:customXmlInsRangeStart w:id="89" w:author="Brennan, Sean N [2]" w:date="2023-06-18T16:58:00Z"/>
        </w:sdtContent>
      </w:sdt>
      <w:customXmlInsRangeEnd w:id="89"/>
      <w:ins w:id="90" w:author="Brennan, Sean N [2]" w:date="2023-06-18T16:58:00Z">
        <w:r w:rsidR="005741E6" w:rsidRPr="006663C9">
          <w:rPr>
            <w:color w:val="000000"/>
          </w:rPr>
          <w:t xml:space="preserve"> </w:t>
        </w:r>
        <w:r w:rsidR="005741E6">
          <w:rPr>
            <w:color w:val="000000"/>
          </w:rPr>
          <w:t xml:space="preserve"> found that, </w:t>
        </w:r>
      </w:ins>
      <w:moveToRangeStart w:id="91" w:author="Brennan, Sean N [2]" w:date="2023-06-18T16:57:00Z" w:name="move137999878"/>
      <w:moveTo w:id="92" w:author="Brennan, Sean N [2]" w:date="2023-06-18T16:57:00Z">
        <w:r w:rsidR="005741E6" w:rsidRPr="00D5520F">
          <w:t>when a vehicle travels faster than the average speed of the surrounding vehicles on urban roads, its risk of being involved in a car crash increases at a greater than exponential rate</w:t>
        </w:r>
        <w:r w:rsidR="005741E6" w:rsidRPr="00D5520F">
          <w:rPr>
            <w:color w:val="000000"/>
          </w:rPr>
          <w:t xml:space="preserve">. Also, </w:t>
        </w:r>
        <w:proofErr w:type="spellStart"/>
        <w:r w:rsidR="005741E6" w:rsidRPr="00D5520F">
          <w:rPr>
            <w:color w:val="000000"/>
          </w:rPr>
          <w:t>Quddus</w:t>
        </w:r>
        <w:proofErr w:type="spellEnd"/>
        <w:r w:rsidR="005741E6" w:rsidRPr="00D5520F">
          <w:rPr>
            <w:color w:val="000000"/>
          </w:rPr>
          <w:t xml:space="preserve"> </w:t>
        </w:r>
      </w:moveTo>
      <w:sdt>
        <w:sdtPr>
          <w:rPr>
            <w:color w:val="000000"/>
          </w:rPr>
          <w:tag w:val="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073783764"/>
          <w:placeholder>
            <w:docPart w:val="E36681334BD344F9A1B3A768EF61DCCD"/>
          </w:placeholder>
        </w:sdtPr>
        <w:sdtContent>
          <w:moveTo w:id="93" w:author="Brennan, Sean N [2]" w:date="2023-06-18T16:57:00Z">
            <w:r w:rsidR="005741E6" w:rsidRPr="0043131F">
              <w:rPr>
                <w:color w:val="000000"/>
              </w:rPr>
              <w:t>[16]</w:t>
            </w:r>
          </w:moveTo>
        </w:sdtContent>
      </w:sdt>
      <w:moveTo w:id="94" w:author="Brennan, Sean N [2]" w:date="2023-06-18T16:57:00Z">
        <w:r w:rsidR="005741E6" w:rsidRPr="00D5520F">
          <w:rPr>
            <w:color w:val="000000"/>
          </w:rPr>
          <w:t xml:space="preserve"> found that a 1% increase in speed variation leads to a 0.3% increase in accident rates when all other conditions remain the same.</w:t>
        </w:r>
      </w:moveTo>
    </w:p>
    <w:moveToRangeEnd w:id="91"/>
    <w:p w14:paraId="656DFDFB" w14:textId="671B3A37" w:rsidR="00D173BC" w:rsidDel="005741E6" w:rsidRDefault="00D173BC" w:rsidP="00DC723B">
      <w:pPr>
        <w:pStyle w:val="BodyText"/>
        <w:rPr>
          <w:del w:id="95" w:author="Brennan, Sean N [2]" w:date="2023-06-18T16:58:00Z"/>
          <w:color w:val="000000"/>
        </w:rPr>
      </w:pPr>
      <w:del w:id="96" w:author="Brennan, Sean N [2]" w:date="2023-06-18T16:57:00Z">
        <w:r w:rsidDel="005741E6">
          <w:rPr>
            <w:color w:val="000000"/>
          </w:rPr>
          <w:delText>Thus, a vehicle’s speed and the decision of a roadway’s posted speed limit are key factors in vehicle safety.</w:delText>
        </w:r>
      </w:del>
    </w:p>
    <w:p w14:paraId="3FFFA5E2" w14:textId="2420FF04" w:rsidR="00C45CCB" w:rsidDel="005741E6" w:rsidRDefault="00C45CCB" w:rsidP="00DC723B">
      <w:pPr>
        <w:pStyle w:val="BodyText"/>
        <w:rPr>
          <w:del w:id="97" w:author="Brennan, Sean N [2]" w:date="2023-06-18T16:58:00Z"/>
          <w:color w:val="000000"/>
        </w:rPr>
      </w:pPr>
      <w:del w:id="98" w:author="Brennan, Sean N [2]" w:date="2023-06-18T16:58:00Z">
        <w:r w:rsidRPr="00D5520F" w:rsidDel="005741E6">
          <w:rPr>
            <w:color w:val="000000"/>
          </w:rPr>
          <w:delText xml:space="preserve">Speed variation is also an important factor contributing to traffic crash rates. Research agrees that </w:delText>
        </w:r>
        <w:r w:rsidR="00CC16C8" w:rsidRPr="00D5520F" w:rsidDel="005741E6">
          <w:rPr>
            <w:color w:val="000000"/>
          </w:rPr>
          <w:delText>both speed and speed variation</w:delText>
        </w:r>
        <w:r w:rsidRPr="00D5520F" w:rsidDel="005741E6">
          <w:rPr>
            <w:color w:val="000000"/>
          </w:rPr>
          <w:delText xml:space="preserve"> are positively correlated, especially when vehicles move faster than the average speed </w:delText>
        </w:r>
      </w:del>
      <w:customXmlDelRangeStart w:id="99" w:author="Brennan, Sean N [2]" w:date="2023-06-18T16:58:00Z"/>
      <w:sdt>
        <w:sdtPr>
          <w:rPr>
            <w:color w:val="000000"/>
          </w:rPr>
          <w:tag w:val="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581100111"/>
          <w:placeholder>
            <w:docPart w:val="EC399F1558FBF241B5542942815CCB99"/>
          </w:placeholder>
        </w:sdtPr>
        <w:sdtContent>
          <w:customXmlDelRangeEnd w:id="99"/>
          <w:del w:id="100" w:author="Brennan, Sean N [2]" w:date="2023-06-18T16:58:00Z">
            <w:r w:rsidR="0043131F" w:rsidRPr="0043131F" w:rsidDel="005741E6">
              <w:rPr>
                <w:color w:val="000000"/>
              </w:rPr>
              <w:delText>[7], [8], [15], [16]</w:delText>
            </w:r>
          </w:del>
          <w:customXmlDelRangeStart w:id="101" w:author="Brennan, Sean N [2]" w:date="2023-06-18T16:58:00Z"/>
        </w:sdtContent>
      </w:sdt>
      <w:customXmlDelRangeEnd w:id="101"/>
      <w:del w:id="102" w:author="Brennan, Sean N [2]" w:date="2023-06-18T16:58:00Z">
        <w:r w:rsidRPr="00D5520F" w:rsidDel="005741E6">
          <w:rPr>
            <w:color w:val="000000"/>
          </w:rPr>
          <w:delText>.</w:delText>
        </w:r>
        <w:r w:rsidRPr="00D5520F" w:rsidDel="005741E6">
          <w:delText xml:space="preserve"> For example, Kloeden et al.</w:delText>
        </w:r>
        <w:r w:rsidRPr="00D5520F" w:rsidDel="005741E6">
          <w:rPr>
            <w:color w:val="000000"/>
          </w:rPr>
          <w:delText xml:space="preserve"> </w:delText>
        </w:r>
      </w:del>
      <w:customXmlDelRangeStart w:id="103" w:author="Brennan, Sean N [2]" w:date="2023-06-18T16:58:00Z"/>
      <w:sdt>
        <w:sdtPr>
          <w:rPr>
            <w:color w:val="000000"/>
          </w:rPr>
          <w:tag w:val="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844982259"/>
          <w:placeholder>
            <w:docPart w:val="3F90E66F4CE1254ABACF109CD616C25D"/>
          </w:placeholder>
        </w:sdtPr>
        <w:sdtContent>
          <w:customXmlDelRangeEnd w:id="103"/>
          <w:del w:id="104" w:author="Brennan, Sean N [2]" w:date="2023-06-18T16:58:00Z">
            <w:r w:rsidR="0043131F" w:rsidRPr="0043131F" w:rsidDel="005741E6">
              <w:rPr>
                <w:color w:val="000000"/>
              </w:rPr>
              <w:delText>[5]</w:delText>
            </w:r>
          </w:del>
          <w:customXmlDelRangeStart w:id="105" w:author="Brennan, Sean N [2]" w:date="2023-06-18T16:58:00Z"/>
        </w:sdtContent>
      </w:sdt>
      <w:customXmlDelRangeEnd w:id="105"/>
      <w:del w:id="106" w:author="Brennan, Sean N [2]" w:date="2023-06-18T16:58:00Z">
        <w:r w:rsidRPr="00D5520F" w:rsidDel="005741E6">
          <w:delText xml:space="preserve"> discovered that </w:delText>
        </w:r>
      </w:del>
      <w:moveFromRangeStart w:id="107" w:author="Brennan, Sean N [2]" w:date="2023-06-18T16:57:00Z" w:name="move137999878"/>
      <w:moveFrom w:id="108" w:author="Brennan, Sean N [2]" w:date="2023-06-18T16:57:00Z">
        <w:del w:id="109" w:author="Brennan, Sean N [2]" w:date="2023-06-18T16:58:00Z">
          <w:r w:rsidRPr="00D5520F" w:rsidDel="005741E6">
            <w:delText>when a vehicle travels faster than the average speed of the surrounding vehicles on urban roads, its risk of being involved in a car crash increases at a greater than exponential rate</w:delText>
          </w:r>
          <w:r w:rsidRPr="00D5520F" w:rsidDel="005741E6">
            <w:rPr>
              <w:color w:val="000000"/>
            </w:rPr>
            <w:delText xml:space="preserve">. Also, Quddus </w:delText>
          </w:r>
        </w:del>
      </w:moveFrom>
      <w:customXmlDelRangeStart w:id="110" w:author="Brennan, Sean N [2]" w:date="2023-06-18T16:58:00Z"/>
      <w:sdt>
        <w:sdtPr>
          <w:rPr>
            <w:color w:val="000000"/>
          </w:rPr>
          <w:tag w:val="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068228549"/>
          <w:placeholder>
            <w:docPart w:val="91CC64DC43E7D3459C027361BD53A925"/>
          </w:placeholder>
        </w:sdtPr>
        <w:sdtContent>
          <w:customXmlDelRangeEnd w:id="110"/>
          <w:moveFrom w:id="111" w:author="Brennan, Sean N [2]" w:date="2023-06-18T16:57:00Z">
            <w:del w:id="112" w:author="Brennan, Sean N [2]" w:date="2023-06-18T16:58:00Z">
              <w:r w:rsidR="0043131F" w:rsidRPr="0043131F" w:rsidDel="005741E6">
                <w:rPr>
                  <w:color w:val="000000"/>
                </w:rPr>
                <w:delText>[16]</w:delText>
              </w:r>
            </w:del>
          </w:moveFrom>
          <w:customXmlDelRangeStart w:id="113" w:author="Brennan, Sean N [2]" w:date="2023-06-18T16:58:00Z"/>
        </w:sdtContent>
      </w:sdt>
      <w:customXmlDelRangeEnd w:id="113"/>
      <w:moveFrom w:id="114" w:author="Brennan, Sean N [2]" w:date="2023-06-18T16:57:00Z">
        <w:del w:id="115" w:author="Brennan, Sean N [2]" w:date="2023-06-18T16:58:00Z">
          <w:r w:rsidRPr="00D5520F" w:rsidDel="005741E6">
            <w:rPr>
              <w:color w:val="000000"/>
            </w:rPr>
            <w:delText xml:space="preserve"> found that a 1% increase in speed variation leads to a 0.3% increase in accident rates when all other conditions remain the same.</w:delText>
          </w:r>
        </w:del>
      </w:moveFrom>
      <w:moveFromRangeEnd w:id="107"/>
    </w:p>
    <w:p w14:paraId="709619BA" w14:textId="626679D2" w:rsidR="00AB435C" w:rsidRPr="00864A42" w:rsidRDefault="004147E9" w:rsidP="00CA1614">
      <w:pPr>
        <w:pStyle w:val="BodyText"/>
      </w:pPr>
      <w:r w:rsidRPr="006663C9">
        <w:t>Weather conditions</w:t>
      </w:r>
      <w:r>
        <w:t>, including road surface conditions,</w:t>
      </w:r>
      <w:r w:rsidRPr="006663C9">
        <w:t xml:space="preserve"> </w:t>
      </w:r>
      <w:r w:rsidR="00DF3195">
        <w:t>also severely</w:t>
      </w:r>
      <w:r w:rsidR="00C2573B">
        <w:t xml:space="preserve"> affect vehicle safety</w:t>
      </w:r>
      <w:r w:rsidRPr="006663C9">
        <w:t xml:space="preserve">. </w:t>
      </w:r>
      <w:r w:rsidR="00DF3195">
        <w:t>Accident statistics show that</w:t>
      </w:r>
      <w:r w:rsidRPr="006663C9">
        <w:t xml:space="preserve"> 24% of all crashes are weather-related, with about 1% of those crashes leading to a fatality </w:t>
      </w:r>
      <w:sdt>
        <w:sdtPr>
          <w:rPr>
            <w:color w:val="000000"/>
          </w:rPr>
          <w:tag w:val="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
          <w:id w:val="1543018208"/>
          <w:placeholder>
            <w:docPart w:val="E04A9011523DB8499665768C1A83A5B1"/>
          </w:placeholder>
        </w:sdtPr>
        <w:sdtContent>
          <w:r w:rsidR="0043131F" w:rsidRPr="0043131F">
            <w:rPr>
              <w:color w:val="000000"/>
            </w:rPr>
            <w:t>[17]</w:t>
          </w:r>
        </w:sdtContent>
      </w:sdt>
      <w:r w:rsidRPr="006663C9">
        <w:t xml:space="preserve">. </w:t>
      </w:r>
      <w:r w:rsidR="0003242D">
        <w:t xml:space="preserve">When </w:t>
      </w:r>
      <w:r w:rsidRPr="006663C9">
        <w:t xml:space="preserve">adverse weather occurs, the road surface condition (RSC) is </w:t>
      </w:r>
      <w:r w:rsidRPr="00562806">
        <w:t>reduced</w:t>
      </w:r>
      <w:r w:rsidR="00CA1614" w:rsidRPr="009F0F66">
        <w:rPr>
          <w:color w:val="000000"/>
        </w:rPr>
        <w:t xml:space="preserve"> </w:t>
      </w:r>
      <w:sdt>
        <w:sdtPr>
          <w:rPr>
            <w:color w:val="000000"/>
          </w:rPr>
          <w:tag w:val="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
          <w:id w:val="1647471348"/>
          <w:placeholder>
            <w:docPart w:val="2B546583FAF24942AA7E69FDA27B0AD4"/>
          </w:placeholder>
        </w:sdtPr>
        <w:sdtContent>
          <w:r w:rsidR="0043131F" w:rsidRPr="0043131F">
            <w:rPr>
              <w:color w:val="000000"/>
            </w:rPr>
            <w:t>[18]</w:t>
          </w:r>
        </w:sdtContent>
      </w:sdt>
      <w:r w:rsidRPr="00864A42">
        <w:t xml:space="preserve">. </w:t>
      </w:r>
      <w:r w:rsidR="001662E9" w:rsidRPr="00864A42">
        <w:t xml:space="preserve">The </w:t>
      </w:r>
      <w:r w:rsidR="00AC50C0" w:rsidRPr="00864A42">
        <w:t>RSC</w:t>
      </w:r>
      <w:r w:rsidR="001662E9" w:rsidRPr="00864A42">
        <w:t xml:space="preserve"> </w:t>
      </w:r>
      <w:r w:rsidR="00AC50C0" w:rsidRPr="00864A42">
        <w:t>is related to the friction supply</w:t>
      </w:r>
      <w:r w:rsidR="00864A42" w:rsidRPr="00864A42">
        <w:rPr>
          <w:rFonts w:ascii="Cambria Math" w:hAnsi="Cambria Math"/>
          <w:i/>
        </w:rPr>
        <w:t xml:space="preserve"> </w:t>
      </w:r>
      <w:r w:rsidR="00864A42"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64A42" w:rsidRPr="00864A42">
        <w:rPr>
          <w:rFonts w:ascii="Cambria Math" w:hAnsi="Cambria Math"/>
        </w:rPr>
        <w:t>)</w:t>
      </w:r>
      <w:r w:rsidR="00AC50C0" w:rsidRPr="00864A42">
        <w:t xml:space="preserve"> which is the </w:t>
      </w:r>
      <w:r w:rsidR="00AC50C0" w:rsidRPr="009F0F66">
        <w:t>amount of friction available at the tire-road interface</w:t>
      </w:r>
      <w:r w:rsidR="00AC50C0" w:rsidRPr="00864A42">
        <w:t xml:space="preserve">. </w:t>
      </w:r>
      <w:r w:rsidR="00DF46C7">
        <w:t xml:space="preserve">In this work, the term “friction” or “friction-coefficient” is assumed to be the sliding friction value of the tire-road averaged over the contact </w:t>
      </w:r>
      <w:r w:rsidR="005A0E11">
        <w:t>patch and</w:t>
      </w:r>
      <w:r w:rsidR="00DF46C7">
        <w:t xml:space="preserve"> is usually a normalized value that ranges from 0 to 1 for typical tire-road contact</w:t>
      </w:r>
      <w:del w:id="116" w:author="Brennan, Sean N [2]" w:date="2023-06-18T16:10:00Z">
        <w:r w:rsidR="00DF46C7" w:rsidDel="00E655FD">
          <w:delText>,</w:delText>
        </w:r>
      </w:del>
      <w:r w:rsidR="00DF46C7">
        <w:t xml:space="preserve"> but can be much higher than 1 for high-performance tires or special road situations. </w:t>
      </w:r>
      <w:r w:rsidR="00D173BC">
        <w:t xml:space="preserve">The supply of friction must be greater than a maneuver’s required utilization of friction </w:t>
      </w:r>
      <w:r w:rsidR="00D173BC"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D173BC" w:rsidRPr="00864A42">
        <w:rPr>
          <w:rFonts w:ascii="Cambria Math" w:hAnsi="Cambria Math"/>
          <w:iCs/>
        </w:rPr>
        <w:t>)</w:t>
      </w:r>
      <w:r w:rsidR="00D173BC">
        <w:t xml:space="preserve">. Specifically, it is an assumption of this work and of federal roadway design guides </w:t>
      </w:r>
      <w:sdt>
        <w:sdtPr>
          <w:rPr>
            <w:color w:val="000000"/>
          </w:rPr>
          <w:tag w:val="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655417720"/>
          <w:placeholder>
            <w:docPart w:val="DefaultPlaceholder_-1854013440"/>
          </w:placeholder>
        </w:sdtPr>
        <w:sdtContent>
          <w:r w:rsidR="0043131F" w:rsidRPr="00D5520F">
            <w:rPr>
              <w:color w:val="000000"/>
            </w:rPr>
            <w:t>[19]</w:t>
          </w:r>
        </w:sdtContent>
      </w:sdt>
      <w:r w:rsidR="00AF66AE">
        <w:rPr>
          <w:color w:val="000000"/>
        </w:rPr>
        <w:t xml:space="preserve"> </w:t>
      </w:r>
      <w:r w:rsidR="00D173BC">
        <w:t xml:space="preserve">that, to avoid </w:t>
      </w:r>
      <w:r w:rsidR="00AC50C0" w:rsidRPr="009F0F66">
        <w:t>skidding or spinning out</w:t>
      </w:r>
      <w:ins w:id="117" w:author="Brennan, Sean N [2]" w:date="2023-06-18T16:12:00Z">
        <w:r w:rsidR="00E655FD">
          <w:t xml:space="preserve"> in normal driving</w:t>
        </w:r>
      </w:ins>
      <w:r w:rsidR="00AC50C0" w:rsidRPr="009F0F66">
        <w:t xml:space="preserve">, </w:t>
      </w:r>
      <w:r w:rsidR="00AB435C" w:rsidRPr="009F0F66">
        <w:t>the friction margin</w:t>
      </w:r>
      <w:r w:rsidR="00AB435C" w:rsidRPr="00864A42">
        <w:t>:</w:t>
      </w:r>
    </w:p>
    <w:p w14:paraId="5A2ECE94" w14:textId="2BA968D9" w:rsidR="00AB435C" w:rsidRPr="00864A42" w:rsidRDefault="00091B8E" w:rsidP="00AB435C">
      <w:pPr>
        <w:pStyle w:val="BodyTex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m:t>
              </m:r>
              <m:d>
                <m:dPr>
                  <m:ctrlPr>
                    <w:rPr>
                      <w:rFonts w:ascii="Cambria Math" w:hAnsi="Cambria Math"/>
                      <w:i/>
                    </w:rPr>
                  </m:ctrlPr>
                </m:dPr>
                <m:e>
                  <m:r>
                    <w:rPr>
                      <w:rFonts w:ascii="Cambria Math" w:hAnsi="Cambria Math"/>
                    </w:rPr>
                    <m:t>1</m:t>
                  </m:r>
                </m:e>
              </m:d>
            </m:e>
          </m:eqArr>
        </m:oMath>
      </m:oMathPara>
    </w:p>
    <w:p w14:paraId="335407FA" w14:textId="4EBD35F8" w:rsidR="00DF46C7" w:rsidDel="00E655FD" w:rsidRDefault="00AB435C" w:rsidP="009F0F66">
      <w:pPr>
        <w:pStyle w:val="BodyText"/>
        <w:ind w:firstLine="0"/>
        <w:rPr>
          <w:del w:id="118" w:author="Brennan, Sean N [2]" w:date="2023-06-18T16:13:00Z"/>
        </w:rPr>
      </w:pPr>
      <w:r w:rsidRPr="00864A42">
        <w:t>must be greater than zero</w:t>
      </w:r>
      <w:r w:rsidR="00864A42" w:rsidRPr="00864A42">
        <w:t xml:space="preserve">. In other words, </w:t>
      </w:r>
      <w:r w:rsidR="00AC50C0" w:rsidRPr="009F0F66">
        <w:t>the friction utilization</w:t>
      </w:r>
      <w:r w:rsidR="00864A42" w:rsidRPr="009F0F66">
        <w:t xml:space="preserve"> must</w:t>
      </w:r>
      <w:r w:rsidR="00AC50C0" w:rsidRPr="009F0F66">
        <w:t xml:space="preserve"> be less than the friction supply.</w:t>
      </w:r>
      <w:r w:rsidRPr="009F0F66">
        <w:t xml:space="preserve"> </w:t>
      </w:r>
      <w:ins w:id="119" w:author="Brennan, Sean N [2]" w:date="2023-06-18T16:12:00Z">
        <w:r w:rsidR="00E655FD">
          <w:t>Examples where this assumption could be violated is in situations of tire blow-ou</w:t>
        </w:r>
      </w:ins>
      <w:ins w:id="120" w:author="Brennan, Sean N [2]" w:date="2023-06-18T16:13:00Z">
        <w:r w:rsidR="00E655FD">
          <w:t xml:space="preserve">ts, collisions between vehicles, or very strong side-winds. </w:t>
        </w:r>
      </w:ins>
    </w:p>
    <w:p w14:paraId="37AA89A2" w14:textId="3F4BE2F9" w:rsidR="00792EB4" w:rsidRDefault="00DF46C7">
      <w:pPr>
        <w:pStyle w:val="BodyText"/>
        <w:ind w:firstLine="0"/>
        <w:rPr>
          <w:color w:val="000000"/>
        </w:rPr>
        <w:pPrChange w:id="121" w:author="Brennan, Sean N [2]" w:date="2023-06-18T16:13:00Z">
          <w:pPr>
            <w:pStyle w:val="BodyText"/>
            <w:ind w:firstLine="202"/>
          </w:pPr>
        </w:pPrChange>
      </w:pPr>
      <w:r>
        <w:t>To be clear, the f</w:t>
      </w:r>
      <w:r w:rsidR="00AC50C0" w:rsidRPr="009F0F66">
        <w:t xml:space="preserve">riction utilization is the amount of friction that is used during a maneuver, which is not to be confused with friction demand, the friction required by a vehicle to maintain </w:t>
      </w:r>
      <w:r>
        <w:t>a hypothetical</w:t>
      </w:r>
      <w:r w:rsidRPr="009F0F66">
        <w:t xml:space="preserve"> </w:t>
      </w:r>
      <w:r w:rsidR="00AC50C0" w:rsidRPr="009F0F66">
        <w:t xml:space="preserve">trajectory </w:t>
      </w:r>
      <w:sdt>
        <w:sdtPr>
          <w:rPr>
            <w:color w:val="000000"/>
          </w:rPr>
          <w:tag w:val="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1481924934"/>
          <w:placeholder>
            <w:docPart w:val="FD5B438B48E78841AF8C86E11F203213"/>
          </w:placeholder>
        </w:sdtPr>
        <w:sdtContent>
          <w:r w:rsidR="0043131F" w:rsidRPr="0043131F">
            <w:rPr>
              <w:color w:val="000000"/>
            </w:rPr>
            <w:t>[20]</w:t>
          </w:r>
        </w:sdtContent>
      </w:sdt>
      <w:r w:rsidR="00562806">
        <w:rPr>
          <w:color w:val="000000"/>
        </w:rPr>
        <w:t xml:space="preserve">. </w:t>
      </w:r>
      <w:r>
        <w:rPr>
          <w:color w:val="000000"/>
        </w:rPr>
        <w:t xml:space="preserve">For </w:t>
      </w:r>
      <w:r>
        <w:rPr>
          <w:color w:val="000000"/>
        </w:rPr>
        <w:lastRenderedPageBreak/>
        <w:t>example, for a vehicle to negotiate a tight turn at high-speed, the friction demand is very large – perhaps 2.0 or more to stay on the turn. However, if the vehicle starts to skid and not maintain the maneuver, its friction utilization will never be above the road friction value</w:t>
      </w:r>
      <w:r w:rsidR="00792EB4">
        <w:rPr>
          <w:color w:val="000000"/>
        </w:rPr>
        <w:t xml:space="preserve">. </w:t>
      </w:r>
      <w:r w:rsidR="00792EB4" w:rsidRPr="00563651">
        <w:rPr>
          <w:color w:val="000000"/>
        </w:rPr>
        <w:t>Fo</w:t>
      </w:r>
      <w:r w:rsidRPr="00563651">
        <w:rPr>
          <w:color w:val="000000"/>
        </w:rPr>
        <w:t>r passenger vehicles</w:t>
      </w:r>
      <w:r w:rsidR="00792EB4" w:rsidRPr="00563651">
        <w:rPr>
          <w:color w:val="000000"/>
        </w:rPr>
        <w:t>, dry road friction</w:t>
      </w:r>
      <w:r w:rsidRPr="00563651">
        <w:rPr>
          <w:color w:val="000000"/>
        </w:rPr>
        <w:t xml:space="preserve"> is typically 0.7 to 0.9</w:t>
      </w:r>
      <w:r w:rsidR="00792EB4" w:rsidRPr="00563651">
        <w:rPr>
          <w:color w:val="000000"/>
        </w:rPr>
        <w:t xml:space="preserve"> </w:t>
      </w:r>
      <w:sdt>
        <w:sdtPr>
          <w:rPr>
            <w:color w:val="000000"/>
          </w:rPr>
          <w:tag w:val="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
          <w:id w:val="1118262033"/>
          <w:placeholder>
            <w:docPart w:val="DefaultPlaceholder_-1854013440"/>
          </w:placeholder>
        </w:sdtPr>
        <w:sdtContent>
          <w:r w:rsidR="0043131F" w:rsidRPr="0043131F">
            <w:rPr>
              <w:color w:val="000000"/>
            </w:rPr>
            <w:t>[21]</w:t>
          </w:r>
        </w:sdtContent>
      </w:sdt>
      <w:r w:rsidRPr="00D5520F">
        <w:rPr>
          <w:color w:val="000000"/>
        </w:rPr>
        <w:t>.</w:t>
      </w:r>
      <w:r>
        <w:rPr>
          <w:color w:val="000000"/>
        </w:rPr>
        <w:t xml:space="preserve"> </w:t>
      </w:r>
    </w:p>
    <w:p w14:paraId="628A8D95" w14:textId="1C372095" w:rsidR="00370D5D" w:rsidRPr="006663C9" w:rsidRDefault="00792EB4" w:rsidP="001A5578">
      <w:pPr>
        <w:pStyle w:val="BodyText"/>
        <w:ind w:firstLine="202"/>
      </w:pPr>
      <w:r>
        <w:rPr>
          <w:color w:val="000000"/>
        </w:rPr>
        <w:t xml:space="preserve">The relationship between friction supply, friction demand, and friction utilization is </w:t>
      </w:r>
      <w:del w:id="122" w:author="Brennan, Sean N [2]" w:date="2023-06-18T16:59:00Z">
        <w:r w:rsidDel="005741E6">
          <w:rPr>
            <w:color w:val="000000"/>
          </w:rPr>
          <w:delText>a key</w:delText>
        </w:r>
      </w:del>
      <w:ins w:id="123" w:author="Brennan, Sean N [2]" w:date="2023-06-18T16:59:00Z">
        <w:r w:rsidR="005741E6">
          <w:rPr>
            <w:color w:val="000000"/>
          </w:rPr>
          <w:t>thus an important</w:t>
        </w:r>
      </w:ins>
      <w:r>
        <w:rPr>
          <w:color w:val="000000"/>
        </w:rPr>
        <w:t xml:space="preserve"> physics-based surrogate </w:t>
      </w:r>
      <w:ins w:id="124" w:author="Brennan, Sean N [2]" w:date="2023-06-18T16:59:00Z">
        <w:r w:rsidR="005741E6">
          <w:rPr>
            <w:color w:val="000000"/>
          </w:rPr>
          <w:t xml:space="preserve">safety </w:t>
        </w:r>
      </w:ins>
      <w:r>
        <w:rPr>
          <w:color w:val="000000"/>
        </w:rPr>
        <w:t xml:space="preserve">metric for the ability or inability to control vehicle motion. </w:t>
      </w:r>
      <w:r w:rsidR="00AB435C" w:rsidRPr="00562806">
        <w:rPr>
          <w:color w:val="000000"/>
        </w:rPr>
        <w:t>As</w:t>
      </w:r>
      <w:r w:rsidR="00AB435C" w:rsidRPr="00864A42">
        <w:rPr>
          <w:color w:val="000000"/>
        </w:rPr>
        <w:t xml:space="preserve"> </w:t>
      </w:r>
      <w:r w:rsidR="004147E9" w:rsidRPr="00864A42">
        <w:rPr>
          <w:color w:val="000000"/>
        </w:rPr>
        <w:t xml:space="preserve">less friction is available to a vehicle, the more likely it is to spin out or skid unexpectedly </w:t>
      </w:r>
      <w:sdt>
        <w:sdtPr>
          <w:rPr>
            <w:color w:val="000000"/>
          </w:rPr>
          <w:tag w:val="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1834058767"/>
          <w:placeholder>
            <w:docPart w:val="E04A9011523DB8499665768C1A83A5B1"/>
          </w:placeholder>
        </w:sdtPr>
        <w:sdtContent>
          <w:r w:rsidR="0043131F" w:rsidRPr="0043131F">
            <w:rPr>
              <w:color w:val="000000"/>
            </w:rPr>
            <w:t>[19]</w:t>
          </w:r>
        </w:sdtContent>
      </w:sdt>
      <w:ins w:id="125" w:author="Brennan, Sean N [2]" w:date="2023-06-18T17:00:00Z">
        <w:r w:rsidR="005741E6">
          <w:rPr>
            <w:color w:val="000000"/>
          </w:rPr>
          <w:t>.</w:t>
        </w:r>
      </w:ins>
      <w:del w:id="126" w:author="Brennan, Sean N [2]" w:date="2023-06-18T17:00:00Z">
        <w:r w:rsidR="004147E9" w:rsidRPr="00864A42" w:rsidDel="005741E6">
          <w:rPr>
            <w:color w:val="000000"/>
          </w:rPr>
          <w:delText>,</w:delText>
        </w:r>
      </w:del>
      <w:r w:rsidR="004147E9" w:rsidRPr="00864A42">
        <w:rPr>
          <w:color w:val="000000"/>
        </w:rPr>
        <w:t xml:space="preserve"> </w:t>
      </w:r>
      <w:del w:id="127" w:author="Brennan, Sean N [2]" w:date="2023-06-18T17:00:00Z">
        <w:r w:rsidR="00DF46C7" w:rsidDel="005741E6">
          <w:rPr>
            <w:color w:val="000000"/>
          </w:rPr>
          <w:delText>which in turn affects turning and stopping distances</w:delText>
        </w:r>
        <w:r w:rsidR="004147E9" w:rsidRPr="00864A42" w:rsidDel="005741E6">
          <w:rPr>
            <w:color w:val="000000"/>
          </w:rPr>
          <w:delText>.</w:delText>
        </w:r>
        <w:r w:rsidR="004147E9" w:rsidRPr="00864A42" w:rsidDel="005741E6">
          <w:delText xml:space="preserve"> </w:delText>
        </w:r>
        <w:r w:rsidR="005B58A7" w:rsidRPr="00864A42" w:rsidDel="005741E6">
          <w:delText xml:space="preserve">For example, </w:delText>
        </w:r>
      </w:del>
      <w:del w:id="128" w:author="Brennan, Sean N [2]" w:date="2023-06-18T16:59:00Z">
        <w:r w:rsidR="004147E9" w:rsidRPr="00864A42" w:rsidDel="005741E6">
          <w:delText xml:space="preserve">Abdi </w:delText>
        </w:r>
      </w:del>
      <w:del w:id="129" w:author="Brennan, Sean N [2]" w:date="2023-06-18T17:00:00Z">
        <w:r w:rsidR="004147E9" w:rsidRPr="00864A42" w:rsidDel="005741E6">
          <w:delText>Kordani et al.</w:delText>
        </w:r>
        <w:r w:rsidR="004147E9" w:rsidRPr="00864A42" w:rsidDel="005741E6">
          <w:rPr>
            <w:color w:val="000000"/>
          </w:rPr>
          <w:delText xml:space="preserve"> </w:delText>
        </w:r>
      </w:del>
      <w:customXmlDelRangeStart w:id="130" w:author="Brennan, Sean N [2]" w:date="2023-06-18T17:00:00Z"/>
      <w:sdt>
        <w:sdtPr>
          <w:rPr>
            <w:color w:val="000000"/>
          </w:rPr>
          <w:tag w:val="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
          <w:id w:val="-668175553"/>
          <w:placeholder>
            <w:docPart w:val="EE9DF86905F266409787D289DD403E9F"/>
          </w:placeholder>
        </w:sdtPr>
        <w:sdtContent>
          <w:customXmlDelRangeEnd w:id="130"/>
          <w:del w:id="131" w:author="Brennan, Sean N [2]" w:date="2023-06-18T17:00:00Z">
            <w:r w:rsidR="0043131F" w:rsidRPr="0043131F" w:rsidDel="005741E6">
              <w:rPr>
                <w:color w:val="000000"/>
              </w:rPr>
              <w:delText>[22]</w:delText>
            </w:r>
          </w:del>
          <w:customXmlDelRangeStart w:id="132" w:author="Brennan, Sean N [2]" w:date="2023-06-18T17:00:00Z"/>
        </w:sdtContent>
      </w:sdt>
      <w:customXmlDelRangeEnd w:id="132"/>
      <w:del w:id="133" w:author="Brennan, Sean N [2]" w:date="2023-06-18T17:00:00Z">
        <w:r w:rsidR="004147E9" w:rsidRPr="00864A42" w:rsidDel="005741E6">
          <w:delText xml:space="preserve"> showed the relationship between changing road conditions and a vehicle’s stopping distance. As the </w:delText>
        </w:r>
        <w:r w:rsidR="00CA1614" w:rsidRPr="009F0F66" w:rsidDel="005741E6">
          <w:delText>coefficient of friction</w:delText>
        </w:r>
        <w:r w:rsidR="00CA1614" w:rsidRPr="00864A42" w:rsidDel="005741E6">
          <w:delText xml:space="preserve"> </w:delText>
        </w:r>
        <w:r w:rsidR="004147E9" w:rsidRPr="00864A42" w:rsidDel="005741E6">
          <w:delText xml:space="preserve">fell below 0.5, the </w:delText>
        </w:r>
        <w:r w:rsidR="004821D6" w:rsidDel="005741E6">
          <w:delText>braking</w:delText>
        </w:r>
        <w:r w:rsidR="004147E9" w:rsidRPr="00864A42" w:rsidDel="005741E6">
          <w:delText xml:space="preserve"> distance increased significantly. </w:delText>
        </w:r>
      </w:del>
      <w:r>
        <w:t>The combination of excessive speeds and poor road conditions, particularly</w:t>
      </w:r>
      <w:r w:rsidRPr="006663C9">
        <w:t xml:space="preserve"> in adverse weather</w:t>
      </w:r>
      <w:r>
        <w:t xml:space="preserve">, can result in </w:t>
      </w:r>
      <w:r w:rsidRPr="006663C9">
        <w:t xml:space="preserve">drivers overestimating </w:t>
      </w:r>
      <w:r>
        <w:t xml:space="preserve">their </w:t>
      </w:r>
      <w:del w:id="134" w:author="Brennan, Sean N [2]" w:date="2023-06-18T17:00:00Z">
        <w:r w:rsidDel="005741E6">
          <w:delText xml:space="preserve">vehicle’s </w:delText>
        </w:r>
      </w:del>
      <w:ins w:id="135" w:author="Brennan, Sean N [2]" w:date="2023-06-18T17:00:00Z">
        <w:r w:rsidR="005741E6" w:rsidRPr="00864A42">
          <w:t>vehicle’s stopping distance</w:t>
        </w:r>
        <w:r w:rsidR="005741E6">
          <w:t xml:space="preserve"> [22], or</w:t>
        </w:r>
        <w:r w:rsidR="005741E6" w:rsidRPr="00CB7E0D">
          <w:t xml:space="preserve"> </w:t>
        </w:r>
      </w:ins>
      <w:r w:rsidRPr="00CB7E0D">
        <w:t xml:space="preserve">ability to stop, slow down, or safely change lanes </w:t>
      </w:r>
      <w:sdt>
        <w:sdtPr>
          <w:rPr>
            <w:color w:val="000000"/>
          </w:rPr>
          <w:tag w:val="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544259642"/>
          <w:placeholder>
            <w:docPart w:val="92284BD721D9497BB1017819EF38DBB1"/>
          </w:placeholder>
        </w:sdtPr>
        <w:sdtContent>
          <w:r w:rsidR="0043131F" w:rsidRPr="0043131F">
            <w:rPr>
              <w:color w:val="000000"/>
            </w:rPr>
            <w:t>[23]</w:t>
          </w:r>
        </w:sdtContent>
      </w:sdt>
      <w:r w:rsidR="0043131F">
        <w:rPr>
          <w:color w:val="000000"/>
        </w:rPr>
        <w:t>.</w:t>
      </w:r>
    </w:p>
    <w:p w14:paraId="68565814" w14:textId="75AD225C" w:rsidR="00C90E01" w:rsidRDefault="00792EB4" w:rsidP="00DC723B">
      <w:pPr>
        <w:pStyle w:val="BodyText"/>
        <w:rPr>
          <w:color w:val="000000"/>
        </w:rPr>
      </w:pPr>
      <w:r>
        <w:rPr>
          <w:color w:val="000000"/>
        </w:rPr>
        <w:t>Roadway design</w:t>
      </w:r>
      <w:ins w:id="136" w:author="Brennan, Sean N [2]" w:date="2023-06-18T17:02:00Z">
        <w:r w:rsidR="005741E6">
          <w:rPr>
            <w:color w:val="000000"/>
          </w:rPr>
          <w:t>ers</w:t>
        </w:r>
      </w:ins>
      <w:r>
        <w:rPr>
          <w:color w:val="000000"/>
        </w:rPr>
        <w:t xml:space="preserve"> and operat</w:t>
      </w:r>
      <w:ins w:id="137" w:author="Brennan, Sean N [2]" w:date="2023-06-18T17:02:00Z">
        <w:r w:rsidR="005741E6">
          <w:rPr>
            <w:color w:val="000000"/>
          </w:rPr>
          <w:t>ors</w:t>
        </w:r>
      </w:ins>
      <w:del w:id="138" w:author="Brennan, Sean N [2]" w:date="2023-06-18T17:02:00Z">
        <w:r w:rsidDel="005741E6">
          <w:rPr>
            <w:color w:val="000000"/>
          </w:rPr>
          <w:delText>ion</w:delText>
        </w:r>
      </w:del>
      <w:r>
        <w:rPr>
          <w:color w:val="000000"/>
        </w:rPr>
        <w:t xml:space="preserve"> must also consider how</w:t>
      </w:r>
      <w:r w:rsidR="00AE271F">
        <w:rPr>
          <w:color w:val="000000"/>
        </w:rPr>
        <w:t xml:space="preserve"> </w:t>
      </w:r>
      <w:r>
        <w:rPr>
          <w:color w:val="000000"/>
        </w:rPr>
        <w:t>road geometry and rules-of-road affect the driver’s expected</w:t>
      </w:r>
      <w:r w:rsidR="00AE271F">
        <w:rPr>
          <w:color w:val="000000"/>
        </w:rPr>
        <w:t xml:space="preserve"> maneuvers</w:t>
      </w:r>
      <w:del w:id="139" w:author="Brennan, Sean N [2]" w:date="2023-06-18T17:02:00Z">
        <w:r w:rsidR="00AE271F" w:rsidDel="005741E6">
          <w:rPr>
            <w:color w:val="000000"/>
          </w:rPr>
          <w:delText xml:space="preserve"> and thus a</w:delText>
        </w:r>
        <w:r w:rsidDel="005741E6">
          <w:rPr>
            <w:color w:val="000000"/>
          </w:rPr>
          <w:delText>n inferred</w:delText>
        </w:r>
        <w:r w:rsidR="00AE271F" w:rsidDel="005741E6">
          <w:rPr>
            <w:color w:val="000000"/>
          </w:rPr>
          <w:delText xml:space="preserve"> “friction demand” </w:delText>
        </w:r>
        <w:r w:rsidDel="005741E6">
          <w:rPr>
            <w:color w:val="000000"/>
          </w:rPr>
          <w:delText>in planning maneuvers</w:delText>
        </w:r>
      </w:del>
      <w:ins w:id="140" w:author="Brennan, Sean N [2]" w:date="2023-06-18T17:02:00Z">
        <w:r w:rsidR="005741E6">
          <w:rPr>
            <w:color w:val="000000"/>
          </w:rPr>
          <w:t xml:space="preserve"> and the resul</w:t>
        </w:r>
      </w:ins>
      <w:ins w:id="141" w:author="Brennan, Sean N [2]" w:date="2023-06-18T17:03:00Z">
        <w:r w:rsidR="005741E6">
          <w:rPr>
            <w:color w:val="000000"/>
          </w:rPr>
          <w:t>ting likely locations of skid events</w:t>
        </w:r>
      </w:ins>
      <w:r>
        <w:rPr>
          <w:color w:val="000000"/>
        </w:rPr>
        <w:t xml:space="preserve">. </w:t>
      </w:r>
      <w:del w:id="142" w:author="Brennan, Sean N [2]" w:date="2023-06-18T17:03:00Z">
        <w:r w:rsidDel="005741E6">
          <w:rPr>
            <w:color w:val="000000"/>
          </w:rPr>
          <w:delText xml:space="preserve">Specifically, such maneuvers should not </w:delText>
        </w:r>
        <w:r w:rsidR="00AE271F" w:rsidDel="005741E6">
          <w:rPr>
            <w:color w:val="000000"/>
          </w:rPr>
          <w:delText xml:space="preserve">exceed </w:delText>
        </w:r>
        <w:r w:rsidR="00CB7E0D" w:rsidRPr="00CB7E0D" w:rsidDel="005741E6">
          <w:rPr>
            <w:color w:val="000000"/>
          </w:rPr>
          <w:delText>the available tire-road friction,</w:delText>
        </w:r>
        <w:r w:rsidR="00347896" w:rsidDel="005741E6">
          <w:rPr>
            <w:color w:val="000000"/>
          </w:rPr>
          <w:delText xml:space="preserve"> </w:delText>
        </w:r>
        <w:r w:rsidR="00563651" w:rsidDel="005741E6">
          <w:rPr>
            <w:color w:val="000000"/>
          </w:rPr>
          <w:delText>e.g.,</w:delText>
        </w:r>
        <w:r w:rsidR="00347896" w:rsidDel="005741E6">
          <w:rPr>
            <w:color w:val="000000"/>
          </w:rPr>
          <w:delText xml:space="preserve"> the “friction supply”</w:delText>
        </w:r>
        <w:r w:rsidR="007571BE" w:rsidDel="005741E6">
          <w:rPr>
            <w:color w:val="000000"/>
          </w:rPr>
          <w:delText xml:space="preserve">. </w:delText>
        </w:r>
      </w:del>
      <w:r w:rsidR="007571BE">
        <w:rPr>
          <w:color w:val="000000"/>
        </w:rPr>
        <w:t>Roadway design guides, for example the “Green Book” highway design guide in the United States</w:t>
      </w:r>
      <w:r w:rsidR="00562806">
        <w:rPr>
          <w:color w:val="000000"/>
        </w:rPr>
        <w:t xml:space="preserve"> </w:t>
      </w:r>
      <w:sdt>
        <w:sdtPr>
          <w:rPr>
            <w:color w:val="000000"/>
          </w:rPr>
          <w:tag w:val="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
          <w:id w:val="-1841996850"/>
          <w:placeholder>
            <w:docPart w:val="DefaultPlaceholder_-1854013440"/>
          </w:placeholder>
        </w:sdtPr>
        <w:sdtContent>
          <w:r w:rsidR="0043131F" w:rsidRPr="0043131F">
            <w:rPr>
              <w:color w:val="000000"/>
            </w:rPr>
            <w:t>[24]</w:t>
          </w:r>
        </w:sdtContent>
      </w:sdt>
      <w:r w:rsidR="007571BE">
        <w:rPr>
          <w:color w:val="000000"/>
        </w:rPr>
        <w:t xml:space="preserve">, </w:t>
      </w:r>
      <w:del w:id="143" w:author="Brennan, Sean N [2]" w:date="2023-06-18T17:03:00Z">
        <w:r w:rsidR="00C02E89" w:rsidDel="005741E6">
          <w:rPr>
            <w:color w:val="000000"/>
          </w:rPr>
          <w:delText xml:space="preserve">utilizes </w:delText>
        </w:r>
      </w:del>
      <w:ins w:id="144" w:author="Brennan, Sean N [2]" w:date="2023-06-18T17:03:00Z">
        <w:r w:rsidR="005741E6">
          <w:rPr>
            <w:color w:val="000000"/>
          </w:rPr>
          <w:t xml:space="preserve">emphasizes </w:t>
        </w:r>
      </w:ins>
      <w:r w:rsidR="00C02E89">
        <w:rPr>
          <w:color w:val="000000"/>
        </w:rPr>
        <w:t xml:space="preserve">analysis of friction supply and friction demand to set </w:t>
      </w:r>
      <w:r>
        <w:rPr>
          <w:color w:val="000000"/>
        </w:rPr>
        <w:t xml:space="preserve">both roadway </w:t>
      </w:r>
      <w:r w:rsidR="00C02E89">
        <w:rPr>
          <w:color w:val="000000"/>
        </w:rPr>
        <w:t xml:space="preserve">speed limits and road geometries such that </w:t>
      </w:r>
      <w:r w:rsidR="00402146">
        <w:rPr>
          <w:color w:val="000000"/>
        </w:rPr>
        <w:t>the “design friction,” e.g.</w:t>
      </w:r>
      <w:r w:rsidR="00E021C5">
        <w:rPr>
          <w:color w:val="000000"/>
        </w:rPr>
        <w:t>,</w:t>
      </w:r>
      <w:r w:rsidR="00402146">
        <w:rPr>
          <w:color w:val="000000"/>
        </w:rPr>
        <w:t xml:space="preserve"> the friction a vehicle uses </w:t>
      </w:r>
      <w:r w:rsidR="00D80F42">
        <w:rPr>
          <w:color w:val="000000"/>
        </w:rPr>
        <w:t xml:space="preserve">to navigate a roadway designed with particular speed limits and curvature, </w:t>
      </w:r>
      <w:del w:id="145" w:author="Brennan, Sean N [2]" w:date="2023-06-18T17:04:00Z">
        <w:r w:rsidR="00D80F42" w:rsidDel="005741E6">
          <w:rPr>
            <w:color w:val="000000"/>
          </w:rPr>
          <w:delText xml:space="preserve">never </w:delText>
        </w:r>
      </w:del>
      <w:ins w:id="146" w:author="Brennan, Sean N [2]" w:date="2023-06-18T17:04:00Z">
        <w:r w:rsidR="005741E6">
          <w:rPr>
            <w:color w:val="000000"/>
          </w:rPr>
          <w:t xml:space="preserve">does not </w:t>
        </w:r>
      </w:ins>
      <w:r w:rsidR="00D80F42">
        <w:rPr>
          <w:color w:val="000000"/>
        </w:rPr>
        <w:t>exceeds the f</w:t>
      </w:r>
      <w:r w:rsidR="00C90E01">
        <w:rPr>
          <w:color w:val="000000"/>
        </w:rPr>
        <w:t xml:space="preserve">riction supply. </w:t>
      </w:r>
      <w:ins w:id="147" w:author="Brennan, Sean N [2]" w:date="2023-06-18T17:04:00Z">
        <w:r w:rsidR="005741E6">
          <w:rPr>
            <w:color w:val="000000"/>
          </w:rPr>
          <w:t xml:space="preserve">However, these guides assume </w:t>
        </w:r>
      </w:ins>
      <w:ins w:id="148" w:author="Brennan, Sean N [2]" w:date="2023-06-18T17:05:00Z">
        <w:r w:rsidR="005741E6">
          <w:rPr>
            <w:color w:val="000000"/>
          </w:rPr>
          <w:t>generically that a wet road condition would the worst-case, and as well implicitly emphasize that certain areas of the roadways are likely to violate these assumptions first, for example roadways with high curvature.</w:t>
        </w:r>
      </w:ins>
      <w:ins w:id="149" w:author="Brennan, Sean N [2]" w:date="2023-06-18T17:08:00Z">
        <w:r w:rsidR="005741E6">
          <w:rPr>
            <w:color w:val="000000"/>
          </w:rPr>
          <w:t xml:space="preserve"> Unfortunately, a complete analysis of friction</w:t>
        </w:r>
      </w:ins>
      <w:ins w:id="150" w:author="Brennan, Sean N [2]" w:date="2023-06-18T17:10:00Z">
        <w:r w:rsidR="005741E6">
          <w:rPr>
            <w:color w:val="000000"/>
          </w:rPr>
          <w:t xml:space="preserve"> “hazard areas”</w:t>
        </w:r>
      </w:ins>
      <w:ins w:id="151" w:author="Brennan, Sean N [2]" w:date="2023-06-18T17:08:00Z">
        <w:r w:rsidR="005741E6">
          <w:rPr>
            <w:color w:val="000000"/>
          </w:rPr>
          <w:t xml:space="preserve"> is not possible in the design phase of a road, as</w:t>
        </w:r>
      </w:ins>
      <w:ins w:id="152" w:author="Brennan, Sean N [2]" w:date="2023-06-18T17:10:00Z">
        <w:r w:rsidR="005741E6">
          <w:rPr>
            <w:color w:val="000000"/>
          </w:rPr>
          <w:t xml:space="preserve"> </w:t>
        </w:r>
      </w:ins>
      <w:ins w:id="153" w:author="Brennan, Sean N [2]" w:date="2023-06-18T17:11:00Z">
        <w:r w:rsidR="005741E6">
          <w:rPr>
            <w:color w:val="000000"/>
          </w:rPr>
          <w:t>some key factors may remain unknown, for example the as-built road surface friction.</w:t>
        </w:r>
      </w:ins>
      <w:ins w:id="154" w:author="Brennan, Sean N [2]" w:date="2023-06-18T17:12:00Z">
        <w:r w:rsidR="005741E6">
          <w:rPr>
            <w:color w:val="000000"/>
          </w:rPr>
          <w:t xml:space="preserve"> And even if known at the design stage</w:t>
        </w:r>
      </w:ins>
      <w:ins w:id="155" w:author="Brennan, Sean N [2]" w:date="2023-06-18T17:11:00Z">
        <w:r w:rsidR="005741E6">
          <w:rPr>
            <w:color w:val="000000"/>
          </w:rPr>
          <w:t>, such hazard areas may not remain</w:t>
        </w:r>
      </w:ins>
      <w:ins w:id="156" w:author="Brennan, Sean N [2]" w:date="2023-06-18T17:12:00Z">
        <w:r w:rsidR="005741E6">
          <w:rPr>
            <w:color w:val="000000"/>
          </w:rPr>
          <w:t xml:space="preserve"> static as</w:t>
        </w:r>
      </w:ins>
      <w:ins w:id="157" w:author="Brennan, Sean N [2]" w:date="2023-06-18T17:08:00Z">
        <w:r w:rsidR="005741E6">
          <w:rPr>
            <w:color w:val="000000"/>
          </w:rPr>
          <w:t xml:space="preserve"> the road surface</w:t>
        </w:r>
      </w:ins>
      <w:ins w:id="158" w:author="Brennan, Sean N [2]" w:date="2023-06-18T17:12:00Z">
        <w:r w:rsidR="005741E6">
          <w:rPr>
            <w:color w:val="000000"/>
          </w:rPr>
          <w:t xml:space="preserve"> a</w:t>
        </w:r>
      </w:ins>
      <w:ins w:id="159" w:author="Brennan, Sean N [2]" w:date="2023-06-18T17:13:00Z">
        <w:r w:rsidR="005741E6">
          <w:rPr>
            <w:color w:val="000000"/>
          </w:rPr>
          <w:t>ges due to changing surfaces</w:t>
        </w:r>
      </w:ins>
      <w:ins w:id="160" w:author="Brennan, Sean N [2]" w:date="2023-06-18T17:08:00Z">
        <w:r w:rsidR="005741E6">
          <w:rPr>
            <w:color w:val="000000"/>
          </w:rPr>
          <w:t>, opera</w:t>
        </w:r>
      </w:ins>
      <w:ins w:id="161" w:author="Brennan, Sean N [2]" w:date="2023-06-18T17:09:00Z">
        <w:r w:rsidR="005741E6">
          <w:rPr>
            <w:color w:val="000000"/>
          </w:rPr>
          <w:t>tional conditions, and even vehicle technologies during the lifetime of each road segment.</w:t>
        </w:r>
      </w:ins>
    </w:p>
    <w:p w14:paraId="6F775AFD" w14:textId="77777777" w:rsidR="005741E6" w:rsidRDefault="00C90E01" w:rsidP="00063C09">
      <w:pPr>
        <w:pStyle w:val="BodyText"/>
        <w:rPr>
          <w:ins w:id="162" w:author="Brennan, Sean N [2]" w:date="2023-06-18T17:16:00Z"/>
          <w:color w:val="000000"/>
        </w:rPr>
      </w:pPr>
      <w:del w:id="163" w:author="Brennan, Sean N [2]" w:date="2023-06-18T17:13:00Z">
        <w:r w:rsidDel="005741E6">
          <w:rPr>
            <w:color w:val="000000"/>
          </w:rPr>
          <w:delText xml:space="preserve">Unfortunately, </w:delText>
        </w:r>
      </w:del>
      <w:ins w:id="164" w:author="Brennan, Sean N [2]" w:date="2023-06-18T17:13:00Z">
        <w:r w:rsidR="005741E6">
          <w:rPr>
            <w:color w:val="000000"/>
          </w:rPr>
          <w:t xml:space="preserve">A road’s </w:t>
        </w:r>
      </w:ins>
      <w:r>
        <w:rPr>
          <w:color w:val="000000"/>
        </w:rPr>
        <w:t xml:space="preserve">friction supply is extremely variable function of </w:t>
      </w:r>
      <w:r w:rsidR="00F718F3">
        <w:rPr>
          <w:color w:val="000000"/>
        </w:rPr>
        <w:t xml:space="preserve">the road </w:t>
      </w:r>
      <w:r w:rsidR="00792EB4">
        <w:rPr>
          <w:color w:val="000000"/>
        </w:rPr>
        <w:t xml:space="preserve">conditions </w:t>
      </w:r>
      <w:r w:rsidR="00F718F3">
        <w:rPr>
          <w:color w:val="000000"/>
        </w:rPr>
        <w:t xml:space="preserve">(ice, snow, water), tire </w:t>
      </w:r>
      <w:r w:rsidR="00792EB4">
        <w:rPr>
          <w:color w:val="000000"/>
        </w:rPr>
        <w:t xml:space="preserve">construction (smoothness, tread pattern, etc.), </w:t>
      </w:r>
      <w:r w:rsidR="00F718F3">
        <w:rPr>
          <w:color w:val="000000"/>
        </w:rPr>
        <w:t>tire materials (</w:t>
      </w:r>
      <w:r w:rsidR="00792EB4">
        <w:rPr>
          <w:color w:val="000000"/>
        </w:rPr>
        <w:t>t</w:t>
      </w:r>
      <w:r w:rsidR="007D7B58">
        <w:rPr>
          <w:color w:val="000000"/>
        </w:rPr>
        <w:t>ire compounds), and vehicle speed (hydroplaning)</w:t>
      </w:r>
      <w:r w:rsidR="00F729D6">
        <w:rPr>
          <w:color w:val="000000"/>
        </w:rPr>
        <w:t xml:space="preserve"> </w:t>
      </w:r>
      <w:sdt>
        <w:sdtPr>
          <w:rPr>
            <w:color w:val="000000"/>
          </w:rPr>
          <w:tag w:val="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439874011"/>
          <w:placeholder>
            <w:docPart w:val="DefaultPlaceholder_-1854013440"/>
          </w:placeholder>
        </w:sdtPr>
        <w:sdtContent>
          <w:r w:rsidR="0043131F" w:rsidRPr="0043131F">
            <w:rPr>
              <w:color w:val="000000"/>
            </w:rPr>
            <w:t>[20]</w:t>
          </w:r>
        </w:sdtContent>
      </w:sdt>
      <w:r w:rsidR="00CB7E0D" w:rsidRPr="00CB7E0D">
        <w:rPr>
          <w:color w:val="000000"/>
        </w:rPr>
        <w:t>.</w:t>
      </w:r>
      <w:r w:rsidR="00A83527" w:rsidRPr="006663C9">
        <w:t xml:space="preserve"> </w:t>
      </w:r>
      <w:r w:rsidR="00193721">
        <w:t xml:space="preserve">It is </w:t>
      </w:r>
      <w:del w:id="165" w:author="Brennan, Sean N [2]" w:date="2023-06-18T17:06:00Z">
        <w:r w:rsidR="00193721" w:rsidDel="005741E6">
          <w:delText xml:space="preserve">therefore </w:delText>
        </w:r>
      </w:del>
      <w:r w:rsidR="00193721">
        <w:t xml:space="preserve">common to estimate </w:t>
      </w:r>
      <w:r w:rsidR="00792EB4">
        <w:t xml:space="preserve">a bulk </w:t>
      </w:r>
      <w:r w:rsidR="00193721">
        <w:t>friction</w:t>
      </w:r>
      <w:r w:rsidR="00792EB4">
        <w:t xml:space="preserve"> </w:t>
      </w:r>
      <w:ins w:id="166" w:author="Brennan, Sean N [2]" w:date="2023-06-18T17:14:00Z">
        <w:r w:rsidR="005741E6">
          <w:t xml:space="preserve">supply </w:t>
        </w:r>
      </w:ins>
      <w:r w:rsidR="00792EB4">
        <w:t>value over the tire-patch</w:t>
      </w:r>
      <w:r w:rsidR="00193721">
        <w:t xml:space="preserve"> to </w:t>
      </w:r>
      <w:ins w:id="167" w:author="Brennan, Sean N [2]" w:date="2023-06-18T17:14:00Z">
        <w:r w:rsidR="005741E6">
          <w:t>develop</w:t>
        </w:r>
      </w:ins>
      <w:del w:id="168" w:author="Brennan, Sean N [2]" w:date="2023-06-18T17:14:00Z">
        <w:r w:rsidR="00637245" w:rsidDel="005741E6">
          <w:delText>modify</w:delText>
        </w:r>
      </w:del>
      <w:r w:rsidR="00637245">
        <w:t xml:space="preserve"> road rules, </w:t>
      </w:r>
      <w:ins w:id="169" w:author="Brennan, Sean N [2]" w:date="2023-06-18T17:14:00Z">
        <w:r w:rsidR="005741E6">
          <w:t xml:space="preserve">choose </w:t>
        </w:r>
      </w:ins>
      <w:r w:rsidR="00637245">
        <w:t xml:space="preserve">surface treatments, or </w:t>
      </w:r>
      <w:ins w:id="170" w:author="Brennan, Sean N [2]" w:date="2023-06-18T17:14:00Z">
        <w:r w:rsidR="005741E6">
          <w:t xml:space="preserve">design </w:t>
        </w:r>
      </w:ins>
      <w:r w:rsidR="00637245">
        <w:t xml:space="preserve">vehicle chassis control algorithms. </w:t>
      </w:r>
      <w:del w:id="171" w:author="Brennan, Sean N [2]" w:date="2023-06-18T17:14:00Z">
        <w:r w:rsidR="00CB7E0D" w:rsidDel="005741E6">
          <w:delText xml:space="preserve">To date, there are </w:delText>
        </w:r>
        <w:r w:rsidR="00A83527" w:rsidRPr="006663C9" w:rsidDel="005741E6">
          <w:delText>two main tire-road friction estimation approaches</w:delText>
        </w:r>
        <w:r w:rsidR="00637245" w:rsidDel="005741E6">
          <w:delText xml:space="preserve">: </w:delText>
        </w:r>
        <w:r w:rsidR="00A83527" w:rsidRPr="006663C9" w:rsidDel="005741E6">
          <w:delText>experiment</w:delText>
        </w:r>
        <w:r w:rsidR="00E57D75" w:rsidDel="005741E6">
          <w:delText>-</w:delText>
        </w:r>
        <w:r w:rsidR="00A83527" w:rsidRPr="006663C9" w:rsidDel="005741E6">
          <w:delText>based and model-based</w:delText>
        </w:r>
        <w:r w:rsidR="00A83527" w:rsidRPr="006663C9" w:rsidDel="005741E6">
          <w:rPr>
            <w:color w:val="000000"/>
          </w:rPr>
          <w:delText>.</w:delText>
        </w:r>
        <w:r w:rsidR="00E57D75" w:rsidDel="005741E6">
          <w:delText xml:space="preserve"> </w:delText>
        </w:r>
        <w:r w:rsidR="00AB536B" w:rsidRPr="006663C9" w:rsidDel="005741E6">
          <w:delText>The experiment</w:delText>
        </w:r>
        <w:r w:rsidR="00E57D75" w:rsidDel="005741E6">
          <w:delText>-</w:delText>
        </w:r>
        <w:r w:rsidR="00AB536B" w:rsidRPr="006663C9" w:rsidDel="005741E6">
          <w:delText xml:space="preserve">based friction estimation approach </w:delText>
        </w:r>
        <w:r w:rsidR="00AB536B" w:rsidRPr="00864A42" w:rsidDel="005741E6">
          <w:delText xml:space="preserve">calculates friction by relating tire-road friction parameters to recorded sensor data (e.g., </w:delText>
        </w:r>
        <w:r w:rsidR="00792EB4" w:rsidDel="005741E6">
          <w:delText xml:space="preserve">tire-force measurements, </w:delText>
        </w:r>
        <w:r w:rsidR="00AB536B" w:rsidRPr="00864A42" w:rsidDel="005741E6">
          <w:delText xml:space="preserve">acoustic sensors, cameras, and optical sensors) </w:delText>
        </w:r>
      </w:del>
      <w:ins w:id="172" w:author="Brennan, Sean N [2]" w:date="2023-06-18T17:14:00Z">
        <w:r w:rsidR="005741E6">
          <w:t>And ma</w:t>
        </w:r>
      </w:ins>
      <w:ins w:id="173" w:author="Brennan, Sean N [2]" w:date="2023-06-18T17:15:00Z">
        <w:r w:rsidR="005741E6">
          <w:t xml:space="preserve">ny technologies exist to estimate road friction experimentally or with model-based techniques </w:t>
        </w:r>
      </w:ins>
      <w:sdt>
        <w:sdtPr>
          <w:rPr>
            <w:color w:val="000000"/>
          </w:rPr>
          <w:tag w:val="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1061099022"/>
          <w:placeholder>
            <w:docPart w:val="F027D22B87A7D44489556FF051449ACB"/>
          </w:placeholder>
        </w:sdtPr>
        <w:sdtContent>
          <w:r w:rsidR="0043131F" w:rsidRPr="0043131F">
            <w:rPr>
              <w:color w:val="000000"/>
            </w:rPr>
            <w:t>[23]</w:t>
          </w:r>
        </w:sdtContent>
      </w:sdt>
      <w:del w:id="174" w:author="Brennan, Sean N [2]" w:date="2023-06-18T17:15:00Z">
        <w:r w:rsidR="00AB536B" w:rsidRPr="00864A42" w:rsidDel="005741E6">
          <w:delText>.</w:delText>
        </w:r>
      </w:del>
      <w:ins w:id="175" w:author="Brennan, Sean N [2]" w:date="2023-06-18T17:15:00Z">
        <w:r w:rsidR="005741E6">
          <w:t xml:space="preserve"> including friction-estimation </w:t>
        </w:r>
      </w:ins>
      <w:del w:id="176" w:author="Brennan, Sean N [2]" w:date="2023-06-18T17:15:00Z">
        <w:r w:rsidR="0079031A" w:rsidRPr="009F0F66" w:rsidDel="005741E6">
          <w:delText xml:space="preserve"> The model-based approach to friction estimation accounts for a vehicle’s dynamics by using mathematical models of vehicles, tires, slip angles, or a combination of them </w:delText>
        </w:r>
      </w:del>
      <w:customXmlDelRangeStart w:id="177" w:author="Brennan, Sean N [2]" w:date="2023-06-18T17:15:00Z"/>
      <w:sdt>
        <w:sdtPr>
          <w:rPr>
            <w:color w:val="000000"/>
          </w:rPr>
          <w:tag w:val="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840999911"/>
          <w:placeholder>
            <w:docPart w:val="4C6F82AA1EDAF14CBD04719EA9D0821C"/>
          </w:placeholder>
        </w:sdtPr>
        <w:sdtContent>
          <w:customXmlDelRangeEnd w:id="177"/>
          <w:del w:id="178" w:author="Brennan, Sean N [2]" w:date="2023-06-18T17:15:00Z">
            <w:r w:rsidR="0043131F" w:rsidRPr="0043131F" w:rsidDel="005741E6">
              <w:rPr>
                <w:color w:val="000000"/>
              </w:rPr>
              <w:delText>[23]</w:delText>
            </w:r>
          </w:del>
          <w:customXmlDelRangeStart w:id="179" w:author="Brennan, Sean N [2]" w:date="2023-06-18T17:15:00Z"/>
        </w:sdtContent>
      </w:sdt>
      <w:customXmlDelRangeEnd w:id="179"/>
      <w:del w:id="180" w:author="Brennan, Sean N [2]" w:date="2023-06-18T17:15:00Z">
        <w:r w:rsidR="0079031A" w:rsidRPr="009F0F66" w:rsidDel="005741E6">
          <w:delText xml:space="preserve">. Significant research has been conducted to improve friction estimation methods using </w:delText>
        </w:r>
      </w:del>
      <w:r w:rsidR="0079031A" w:rsidRPr="009F0F66">
        <w:t xml:space="preserve">techniques such as classification systems, trained neural networks, and real-time model-based estimation algorithms </w:t>
      </w:r>
      <w:sdt>
        <w:sdtPr>
          <w:rPr>
            <w:color w:val="000000"/>
          </w:rPr>
          <w:tag w:val="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
          <w:id w:val="-1943366058"/>
          <w:placeholder>
            <w:docPart w:val="DefaultPlaceholder_-1854013440"/>
          </w:placeholder>
        </w:sdtPr>
        <w:sdtContent>
          <w:r w:rsidR="0043131F" w:rsidRPr="0043131F">
            <w:rPr>
              <w:color w:val="000000"/>
            </w:rPr>
            <w:t>[25]–[30]</w:t>
          </w:r>
        </w:sdtContent>
      </w:sdt>
      <w:r w:rsidR="0079031A" w:rsidRPr="009F0F66">
        <w:rPr>
          <w:color w:val="000000"/>
        </w:rPr>
        <w:t xml:space="preserve">. </w:t>
      </w:r>
    </w:p>
    <w:p w14:paraId="64CEAA63" w14:textId="5B7FFF33" w:rsidR="0079031A" w:rsidRPr="009F0F66" w:rsidDel="005741E6" w:rsidRDefault="0079031A">
      <w:pPr>
        <w:pStyle w:val="BodyText"/>
        <w:rPr>
          <w:del w:id="181" w:author="Brennan, Sean N [2]" w:date="2023-06-18T17:17:00Z"/>
        </w:rPr>
      </w:pPr>
      <w:del w:id="182" w:author="Brennan, Sean N [2]" w:date="2023-06-18T17:16:00Z">
        <w:r w:rsidRPr="009F0F66" w:rsidDel="005741E6">
          <w:rPr>
            <w:color w:val="000000"/>
          </w:rPr>
          <w:delText>With the improvement of this technology</w:delText>
        </w:r>
      </w:del>
      <w:ins w:id="183" w:author="Brennan, Sean N [2]" w:date="2023-06-18T17:16:00Z">
        <w:r w:rsidR="005741E6">
          <w:rPr>
            <w:color w:val="000000"/>
          </w:rPr>
          <w:t>Many prior research results emphasize that if friction is better known</w:t>
        </w:r>
      </w:ins>
      <w:r w:rsidRPr="009F0F66">
        <w:rPr>
          <w:color w:val="000000"/>
        </w:rPr>
        <w:t xml:space="preserve">, Advanced Driver Assistant (ADAS) systems </w:t>
      </w:r>
      <w:r w:rsidR="005E1B1F" w:rsidRPr="009F0F66">
        <w:rPr>
          <w:color w:val="000000"/>
        </w:rPr>
        <w:t>can</w:t>
      </w:r>
      <w:r w:rsidRPr="009F0F66">
        <w:rPr>
          <w:color w:val="000000"/>
        </w:rPr>
        <w:t xml:space="preserve"> provide increased road-safety benefits</w:t>
      </w:r>
      <w:del w:id="184" w:author="Brennan, Sean N [2]" w:date="2023-06-18T17:17:00Z">
        <w:r w:rsidRPr="009F0F66" w:rsidDel="005741E6">
          <w:rPr>
            <w:color w:val="000000"/>
          </w:rPr>
          <w:delText>.</w:delText>
        </w:r>
      </w:del>
      <w:ins w:id="185" w:author="Brennan, Sean N [2]" w:date="2023-06-18T17:17:00Z">
        <w:r w:rsidR="005741E6" w:rsidRPr="009F0F66" w:rsidDel="005741E6">
          <w:t xml:space="preserve"> </w:t>
        </w:r>
      </w:ins>
    </w:p>
    <w:p w14:paraId="226F7211" w14:textId="6EBFDFB3" w:rsidR="000D08F5" w:rsidRPr="009D4936" w:rsidRDefault="00792EB4" w:rsidP="005741E6">
      <w:pPr>
        <w:pStyle w:val="BodyText"/>
      </w:pPr>
      <w:del w:id="186" w:author="Brennan, Sean N [2]" w:date="2023-06-18T17:17:00Z">
        <w:r w:rsidDel="005741E6">
          <w:delText xml:space="preserve">Many </w:delText>
        </w:r>
        <w:r w:rsidR="00A11ABE" w:rsidRPr="0030063C" w:rsidDel="005741E6">
          <w:delText xml:space="preserve">Advanced Driver Assistance (ADAS) systems that are widely integrated in modern vehicles </w:delText>
        </w:r>
        <w:r w:rsidDel="005741E6">
          <w:delText>–</w:delText>
        </w:r>
        <w:r w:rsidRPr="0030063C" w:rsidDel="005741E6">
          <w:delText xml:space="preserve"> </w:delText>
        </w:r>
        <w:r w:rsidR="00A11ABE" w:rsidRPr="0030063C" w:rsidDel="005741E6">
          <w:delText>cruise control, adaptive cruise control, anti-lock brake systems, lane keeping assistance, and intelligent speed adaptation</w:delText>
        </w:r>
        <w:r w:rsidDel="005741E6">
          <w:delText xml:space="preserve"> – use active or inferred</w:delText>
        </w:r>
        <w:r w:rsidRPr="0030063C" w:rsidDel="005741E6">
          <w:delText xml:space="preserve"> friction estimation methods to perform correctly and provide road safety benefits</w:delText>
        </w:r>
        <w:r w:rsidR="00A11ABE" w:rsidRPr="0030063C" w:rsidDel="005741E6">
          <w:delText xml:space="preserve"> </w:delText>
        </w:r>
      </w:del>
      <w:customXmlDelRangeStart w:id="187" w:author="Brennan, Sean N [2]" w:date="2023-06-18T17:17:00Z"/>
      <w:sdt>
        <w:sdtPr>
          <w:rPr>
            <w:color w:val="000000"/>
          </w:rPr>
          <w:tag w:val="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
          <w:id w:val="-1625071737"/>
          <w:placeholder>
            <w:docPart w:val="25EC3760B968354B9E9C6D41D95CAECA"/>
          </w:placeholder>
        </w:sdtPr>
        <w:sdtContent>
          <w:customXmlDelRangeEnd w:id="187"/>
          <w:r w:rsidR="0043131F" w:rsidRPr="00D5520F">
            <w:rPr>
              <w:color w:val="000000"/>
            </w:rPr>
            <w:t>[31]</w:t>
          </w:r>
          <w:customXmlDelRangeStart w:id="188" w:author="Brennan, Sean N [2]" w:date="2023-06-18T17:17:00Z"/>
        </w:sdtContent>
      </w:sdt>
      <w:customXmlDelRangeEnd w:id="188"/>
      <w:r w:rsidR="00A11ABE" w:rsidRPr="0030063C">
        <w:t xml:space="preserve">. </w:t>
      </w:r>
      <w:del w:id="189" w:author="Brennan, Sean N [2]" w:date="2023-06-18T17:17:00Z">
        <w:r w:rsidR="00A11ABE" w:rsidRPr="0030063C" w:rsidDel="005741E6">
          <w:delText>Specifically</w:delText>
        </w:r>
      </w:del>
      <w:ins w:id="190" w:author="Brennan, Sean N [2]" w:date="2023-06-18T17:17:00Z">
        <w:r w:rsidR="005741E6">
          <w:t>For example</w:t>
        </w:r>
      </w:ins>
      <w:r w:rsidR="00A11ABE" w:rsidRPr="0030063C">
        <w:t>, intelligent speed adaptation (ISA), has proven benefits in road safety because it is a system that uses communication technology and vehicle information (e.g.</w:t>
      </w:r>
      <w:r w:rsidR="00E021C5" w:rsidRPr="0030063C">
        <w:t>,</w:t>
      </w:r>
      <w:r w:rsidR="00A11ABE" w:rsidRPr="0030063C">
        <w:t xml:space="preserve"> road friction estimation data) to inform a vehicle of an appropriate speed limit </w:t>
      </w:r>
      <w:sdt>
        <w:sdtPr>
          <w:rPr>
            <w:color w:val="000000"/>
          </w:rPr>
          <w:tag w:val="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25205137"/>
          <w:placeholder>
            <w:docPart w:val="E0F884A884B8B447BC18920CFD39362B"/>
          </w:placeholder>
        </w:sdtPr>
        <w:sdtContent>
          <w:r w:rsidR="0043131F" w:rsidRPr="00D5520F">
            <w:rPr>
              <w:color w:val="000000"/>
            </w:rPr>
            <w:t>[32]</w:t>
          </w:r>
        </w:sdtContent>
      </w:sdt>
      <w:r w:rsidR="00A11ABE" w:rsidRPr="001A5578">
        <w:t xml:space="preserve">. </w:t>
      </w:r>
      <w:r w:rsidR="00A11ABE" w:rsidRPr="00D5520F">
        <w:t xml:space="preserve">ISA can be split into two classifications to define the advisory speed of the vehicle: static or dynamic. Static ISA systems rely on fixed speed information, and dynamic ISA systems rely on changing speed and environmental information </w:t>
      </w:r>
      <w:sdt>
        <w:sdtPr>
          <w:rPr>
            <w:color w:val="000000"/>
          </w:rPr>
          <w:tag w:val="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
          <w:id w:val="1114794942"/>
          <w:placeholder>
            <w:docPart w:val="25EC3760B968354B9E9C6D41D95CAECA"/>
          </w:placeholder>
        </w:sdtPr>
        <w:sdtContent>
          <w:r w:rsidR="0043131F" w:rsidRPr="00D5520F">
            <w:rPr>
              <w:color w:val="000000"/>
            </w:rPr>
            <w:t>[33]</w:t>
          </w:r>
        </w:sdtContent>
      </w:sdt>
      <w:r w:rsidR="00A11ABE" w:rsidRPr="00D5520F">
        <w:t xml:space="preserve">.  ISA can further be split into two modes that </w:t>
      </w:r>
      <w:r w:rsidR="00A11ABE" w:rsidRPr="00D5520F">
        <w:t xml:space="preserve">define the application of the advised speed: advisory or intervening </w:t>
      </w:r>
      <w:sdt>
        <w:sdtPr>
          <w:rPr>
            <w:color w:val="000000"/>
          </w:rPr>
          <w:tag w:val="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44936857"/>
          <w:placeholder>
            <w:docPart w:val="25EC3760B968354B9E9C6D41D95CAECA"/>
          </w:placeholder>
        </w:sdtPr>
        <w:sdtContent>
          <w:r w:rsidR="0043131F" w:rsidRPr="00D5520F">
            <w:rPr>
              <w:color w:val="000000"/>
            </w:rPr>
            <w:t>[32]</w:t>
          </w:r>
        </w:sdtContent>
      </w:sdt>
      <w:r w:rsidR="00A11ABE" w:rsidRPr="00D5520F">
        <w:t>. Advisory ISA systems recommend a safe travelling speed to the driver through the vehicles dashboard and warn the driver if that speed is exceeded. Intervening ISA systems enforce the recommended speed by implementing a control action that is either overridable (voluntary) or non-overridable (mandatory).</w:t>
      </w:r>
      <w:ins w:id="191" w:author="Brennan, Sean N [2]" w:date="2023-06-18T17:17:00Z">
        <w:r w:rsidR="005741E6">
          <w:t xml:space="preserve"> The results of this paper </w:t>
        </w:r>
      </w:ins>
      <w:ins w:id="192" w:author="Brennan, Sean N [2]" w:date="2023-06-18T17:27:00Z">
        <w:r w:rsidR="005741E6">
          <w:t>could augment such</w:t>
        </w:r>
      </w:ins>
      <w:ins w:id="193" w:author="Brennan, Sean N [2]" w:date="2023-06-18T17:17:00Z">
        <w:r w:rsidR="005741E6">
          <w:t xml:space="preserve"> ISA function</w:t>
        </w:r>
      </w:ins>
      <w:ins w:id="194" w:author="Brennan, Sean N [2]" w:date="2023-06-18T17:27:00Z">
        <w:r w:rsidR="005741E6">
          <w:t>s</w:t>
        </w:r>
      </w:ins>
      <w:ins w:id="195" w:author="Brennan, Sean N [2]" w:date="2023-06-18T17:17:00Z">
        <w:r w:rsidR="005741E6">
          <w:t xml:space="preserve"> </w:t>
        </w:r>
      </w:ins>
      <w:ins w:id="196" w:author="Brennan, Sean N [2]" w:date="2023-06-18T17:27:00Z">
        <w:r w:rsidR="005741E6">
          <w:t>by</w:t>
        </w:r>
      </w:ins>
      <w:ins w:id="197" w:author="Brennan, Sean N [2]" w:date="2023-06-18T17:18:00Z">
        <w:r w:rsidR="005741E6">
          <w:t xml:space="preserve"> geo-locat</w:t>
        </w:r>
      </w:ins>
      <w:ins w:id="198" w:author="Brennan, Sean N [2]" w:date="2023-06-18T17:27:00Z">
        <w:r w:rsidR="005741E6">
          <w:t>ing</w:t>
        </w:r>
      </w:ins>
      <w:ins w:id="199" w:author="Brennan, Sean N [2]" w:date="2023-06-18T17:18:00Z">
        <w:r w:rsidR="005741E6">
          <w:t xml:space="preserve"> areas of potentially hazardous friction conditions.</w:t>
        </w:r>
      </w:ins>
    </w:p>
    <w:p w14:paraId="6091BA1A" w14:textId="7E3DD813" w:rsidR="00D426A1" w:rsidRPr="005741E6" w:rsidDel="005741E6" w:rsidRDefault="00B53758">
      <w:pPr>
        <w:pStyle w:val="BodyText"/>
        <w:rPr>
          <w:del w:id="200" w:author="Brennan, Sean N [2]" w:date="2023-06-18T17:18:00Z"/>
          <w:highlight w:val="yellow"/>
          <w:rPrChange w:id="201" w:author="Brennan, Sean N [2]" w:date="2023-06-18T17:07:00Z">
            <w:rPr>
              <w:del w:id="202" w:author="Brennan, Sean N [2]" w:date="2023-06-18T17:18:00Z"/>
            </w:rPr>
          </w:rPrChange>
        </w:rPr>
      </w:pPr>
      <w:del w:id="203" w:author="Brennan, Sean N [2]" w:date="2023-06-18T17:18:00Z">
        <w:r w:rsidRPr="005741E6" w:rsidDel="005741E6">
          <w:rPr>
            <w:color w:val="000000"/>
            <w:highlight w:val="yellow"/>
            <w:rPrChange w:id="204" w:author="Brennan, Sean N [2]" w:date="2023-06-18T17:07:00Z">
              <w:rPr>
                <w:color w:val="000000"/>
              </w:rPr>
            </w:rPrChange>
          </w:rPr>
          <w:delText xml:space="preserve">Research of ISA systems demonstrate its proven benefits to road safety, with intervening ISA systems showing the highest capability to reduce injury accidents </w:delText>
        </w:r>
      </w:del>
      <w:customXmlDelRangeStart w:id="205" w:author="Brennan, Sean N [2]" w:date="2023-06-18T17:18:00Z"/>
      <w:sdt>
        <w:sdtPr>
          <w:rPr>
            <w:color w:val="000000"/>
            <w:highlight w:val="yellow"/>
          </w:rPr>
          <w:tag w:val="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566729876"/>
          <w:placeholder>
            <w:docPart w:val="67E816789DE9BF4AB19BBF8CDBCCEF9E"/>
          </w:placeholder>
        </w:sdtPr>
        <w:sdtContent>
          <w:customXmlDelRangeEnd w:id="205"/>
          <w:del w:id="206" w:author="Brennan, Sean N [2]" w:date="2023-06-18T17:18:00Z">
            <w:r w:rsidR="0043131F" w:rsidRPr="005741E6" w:rsidDel="005741E6">
              <w:rPr>
                <w:color w:val="000000"/>
                <w:highlight w:val="yellow"/>
                <w:rPrChange w:id="207" w:author="Brennan, Sean N [2]" w:date="2023-06-18T17:07:00Z">
                  <w:rPr>
                    <w:color w:val="000000"/>
                  </w:rPr>
                </w:rPrChange>
              </w:rPr>
              <w:delText>[32]</w:delText>
            </w:r>
          </w:del>
          <w:customXmlDelRangeStart w:id="208" w:author="Brennan, Sean N [2]" w:date="2023-06-18T17:18:00Z"/>
        </w:sdtContent>
      </w:sdt>
      <w:customXmlDelRangeEnd w:id="208"/>
      <w:del w:id="209" w:author="Brennan, Sean N [2]" w:date="2023-06-18T17:18:00Z">
        <w:r w:rsidRPr="005741E6" w:rsidDel="005741E6">
          <w:rPr>
            <w:color w:val="000000"/>
            <w:highlight w:val="yellow"/>
            <w:rPrChange w:id="210" w:author="Brennan, Sean N [2]" w:date="2023-06-18T17:07:00Z">
              <w:rPr>
                <w:color w:val="000000"/>
              </w:rPr>
            </w:rPrChange>
          </w:rPr>
          <w:delText xml:space="preserve">. </w:delText>
        </w:r>
        <w:r w:rsidRPr="005741E6" w:rsidDel="005741E6">
          <w:rPr>
            <w:highlight w:val="yellow"/>
            <w:rPrChange w:id="211" w:author="Brennan, Sean N [2]" w:date="2023-06-18T17:07:00Z">
              <w:rPr/>
            </w:rPrChange>
          </w:rPr>
          <w:delText>Jim</w:delText>
        </w:r>
        <w:r w:rsidRPr="005741E6" w:rsidDel="005741E6">
          <w:rPr>
            <w:color w:val="202124"/>
            <w:sz w:val="21"/>
            <w:szCs w:val="21"/>
            <w:highlight w:val="yellow"/>
            <w:shd w:val="clear" w:color="auto" w:fill="FFFFFF"/>
            <w:rPrChange w:id="212" w:author="Brennan, Sean N [2]" w:date="2023-06-18T17:07:00Z">
              <w:rPr>
                <w:color w:val="202124"/>
                <w:sz w:val="21"/>
                <w:szCs w:val="21"/>
                <w:shd w:val="clear" w:color="auto" w:fill="FFFFFF"/>
              </w:rPr>
            </w:rPrChange>
          </w:rPr>
          <w:delText>énez</w:delText>
        </w:r>
        <w:r w:rsidRPr="005741E6" w:rsidDel="005741E6">
          <w:rPr>
            <w:highlight w:val="yellow"/>
            <w:rPrChange w:id="213" w:author="Brennan, Sean N [2]" w:date="2023-06-18T17:07:00Z">
              <w:rPr/>
            </w:rPrChange>
          </w:rPr>
          <w:delText xml:space="preserve"> et al. </w:delText>
        </w:r>
      </w:del>
      <w:customXmlDelRangeStart w:id="214" w:author="Brennan, Sean N [2]" w:date="2023-06-18T17:18:00Z"/>
      <w:sdt>
        <w:sdtPr>
          <w:rPr>
            <w:color w:val="000000"/>
            <w:highlight w:val="yellow"/>
          </w:rPr>
          <w:tag w:val="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
          <w:id w:val="-1698536708"/>
          <w:placeholder>
            <w:docPart w:val="67E816789DE9BF4AB19BBF8CDBCCEF9E"/>
          </w:placeholder>
        </w:sdtPr>
        <w:sdtContent>
          <w:customXmlDelRangeEnd w:id="214"/>
          <w:del w:id="215" w:author="Brennan, Sean N [2]" w:date="2023-06-18T17:18:00Z">
            <w:r w:rsidR="0043131F" w:rsidRPr="005741E6" w:rsidDel="005741E6">
              <w:rPr>
                <w:color w:val="000000"/>
                <w:highlight w:val="yellow"/>
                <w:rPrChange w:id="216" w:author="Brennan, Sean N [2]" w:date="2023-06-18T17:07:00Z">
                  <w:rPr>
                    <w:color w:val="000000"/>
                  </w:rPr>
                </w:rPrChange>
              </w:rPr>
              <w:delText>[34]</w:delText>
            </w:r>
          </w:del>
          <w:customXmlDelRangeStart w:id="217" w:author="Brennan, Sean N [2]" w:date="2023-06-18T17:18:00Z"/>
        </w:sdtContent>
      </w:sdt>
      <w:customXmlDelRangeEnd w:id="217"/>
      <w:del w:id="218" w:author="Brennan, Sean N [2]" w:date="2023-06-18T17:18:00Z">
        <w:r w:rsidRPr="005741E6" w:rsidDel="005741E6">
          <w:rPr>
            <w:color w:val="000000"/>
            <w:highlight w:val="yellow"/>
            <w:rPrChange w:id="219" w:author="Brennan, Sean N [2]" w:date="2023-06-18T17:07:00Z">
              <w:rPr>
                <w:color w:val="000000"/>
              </w:rPr>
            </w:rPrChange>
          </w:rPr>
          <w:delText xml:space="preserve"> proposed a mathematical model coupled with a digital map containing required road geometric parameters to determine the variable speed limits. This method reduced speeding around sharp corners and achieved traffic homogenization. Gallen et al. </w:delText>
        </w:r>
      </w:del>
      <w:customXmlDelRangeStart w:id="220" w:author="Brennan, Sean N [2]" w:date="2023-06-18T17:18:00Z"/>
      <w:sdt>
        <w:sdtPr>
          <w:rPr>
            <w:color w:val="000000"/>
            <w:highlight w:val="yellow"/>
          </w:rPr>
          <w:tag w:val="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
          <w:id w:val="-2094544484"/>
          <w:placeholder>
            <w:docPart w:val="BFF102908959774ABD3A8DF5C577EE9C"/>
          </w:placeholder>
        </w:sdtPr>
        <w:sdtContent>
          <w:customXmlDelRangeEnd w:id="220"/>
          <w:del w:id="221" w:author="Brennan, Sean N [2]" w:date="2023-06-18T17:18:00Z">
            <w:r w:rsidR="0043131F" w:rsidRPr="005741E6" w:rsidDel="005741E6">
              <w:rPr>
                <w:color w:val="000000"/>
                <w:highlight w:val="yellow"/>
                <w:rPrChange w:id="222" w:author="Brennan, Sean N [2]" w:date="2023-06-18T17:07:00Z">
                  <w:rPr>
                    <w:color w:val="000000"/>
                  </w:rPr>
                </w:rPrChange>
              </w:rPr>
              <w:delText>[35]</w:delText>
            </w:r>
          </w:del>
          <w:customXmlDelRangeStart w:id="223" w:author="Brennan, Sean N [2]" w:date="2023-06-18T17:18:00Z"/>
        </w:sdtContent>
      </w:sdt>
      <w:customXmlDelRangeEnd w:id="223"/>
      <w:del w:id="224" w:author="Brennan, Sean N [2]" w:date="2023-06-18T17:18:00Z">
        <w:r w:rsidRPr="005741E6" w:rsidDel="005741E6">
          <w:rPr>
            <w:color w:val="000000"/>
            <w:highlight w:val="yellow"/>
            <w:rPrChange w:id="225" w:author="Brennan, Sean N [2]" w:date="2023-06-18T17:07:00Z">
              <w:rPr>
                <w:color w:val="000000"/>
              </w:rPr>
            </w:rPrChange>
          </w:rPr>
          <w:delText xml:space="preserve"> improved upon this method by modulating a reference speed that is safe in theory and in practice, in good driving conditions, rather than using a mathematical model to calculate it. The modulation of speed led to the system being less susceptible to high differences of speed on the road. </w:delText>
        </w:r>
        <w:r w:rsidRPr="005741E6" w:rsidDel="005741E6">
          <w:rPr>
            <w:highlight w:val="yellow"/>
            <w:rPrChange w:id="226" w:author="Brennan, Sean N [2]" w:date="2023-06-18T17:07:00Z">
              <w:rPr/>
            </w:rPrChange>
          </w:rPr>
          <w:delText xml:space="preserve">Hazoor et al. </w:delText>
        </w:r>
      </w:del>
      <w:customXmlDelRangeStart w:id="227" w:author="Brennan, Sean N [2]" w:date="2023-06-18T17:18:00Z"/>
      <w:sdt>
        <w:sdtPr>
          <w:rPr>
            <w:color w:val="000000"/>
            <w:highlight w:val="yellow"/>
          </w:rPr>
          <w:tag w:val="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
          <w:id w:val="-1759280504"/>
          <w:placeholder>
            <w:docPart w:val="67E816789DE9BF4AB19BBF8CDBCCEF9E"/>
          </w:placeholder>
        </w:sdtPr>
        <w:sdtContent>
          <w:customXmlDelRangeEnd w:id="227"/>
          <w:del w:id="228" w:author="Brennan, Sean N [2]" w:date="2023-06-18T17:18:00Z">
            <w:r w:rsidR="0043131F" w:rsidRPr="005741E6" w:rsidDel="005741E6">
              <w:rPr>
                <w:color w:val="000000"/>
                <w:highlight w:val="yellow"/>
                <w:rPrChange w:id="229" w:author="Brennan, Sean N [2]" w:date="2023-06-18T17:07:00Z">
                  <w:rPr>
                    <w:color w:val="000000"/>
                  </w:rPr>
                </w:rPrChange>
              </w:rPr>
              <w:delText>[36]</w:delText>
            </w:r>
          </w:del>
          <w:customXmlDelRangeStart w:id="230" w:author="Brennan, Sean N [2]" w:date="2023-06-18T17:18:00Z"/>
        </w:sdtContent>
      </w:sdt>
      <w:customXmlDelRangeEnd w:id="230"/>
      <w:del w:id="231" w:author="Brennan, Sean N [2]" w:date="2023-06-18T17:18:00Z">
        <w:r w:rsidRPr="005741E6" w:rsidDel="005741E6">
          <w:rPr>
            <w:color w:val="000000"/>
            <w:highlight w:val="yellow"/>
            <w:rPrChange w:id="232" w:author="Brennan, Sean N [2]" w:date="2023-06-18T17:07:00Z">
              <w:rPr>
                <w:color w:val="000000"/>
              </w:rPr>
            </w:rPrChange>
          </w:rPr>
          <w:delText xml:space="preserve"> </w:delText>
        </w:r>
        <w:r w:rsidRPr="005741E6" w:rsidDel="005741E6">
          <w:rPr>
            <w:highlight w:val="yellow"/>
            <w:rPrChange w:id="233" w:author="Brennan, Sean N [2]" w:date="2023-06-18T17:07:00Z">
              <w:rPr/>
            </w:rPrChange>
          </w:rPr>
          <w:delText xml:space="preserve">presented a dynamic mandatory ISA system that relies on road geometrics and available sight distance to determine the variable speed. In this system, once the appropriate speed is determined, the system activates an automated speed control intervention on the accelerator pedal without distracting the driver’s car-following and car-approaching behavior. The described ISA systems, as well as the described friction estimation examples, create safer road conditions for drivers. </w:delText>
        </w:r>
      </w:del>
    </w:p>
    <w:p w14:paraId="4431A934" w14:textId="4C9A8414" w:rsidR="009F0F66" w:rsidRDefault="005F1FD4">
      <w:pPr>
        <w:pStyle w:val="BodyText"/>
        <w:pPrChange w:id="234" w:author="Brennan, Sean N [2]" w:date="2023-06-18T17:18:00Z">
          <w:pPr>
            <w:pStyle w:val="body-text"/>
          </w:pPr>
        </w:pPrChange>
      </w:pPr>
      <w:del w:id="235" w:author="Brennan, Sean N [2]" w:date="2023-06-18T17:18:00Z">
        <w:r w:rsidRPr="005741E6" w:rsidDel="005741E6">
          <w:rPr>
            <w:rStyle w:val="BodyTextChar"/>
            <w:highlight w:val="yellow"/>
            <w:rPrChange w:id="236" w:author="Brennan, Sean N [2]" w:date="2023-06-18T17:07:00Z">
              <w:rPr>
                <w:rStyle w:val="BodyTextChar"/>
              </w:rPr>
            </w:rPrChange>
          </w:rPr>
          <w:delText xml:space="preserve">In the literature presented thus far, the research on friction estimation techniques and ADAS systems focuses on improving the current systems available. However, there is a lack of literature that discusses what to do if </w:delText>
        </w:r>
        <w:r w:rsidR="0016543E" w:rsidRPr="005741E6" w:rsidDel="005741E6">
          <w:rPr>
            <w:rStyle w:val="BodyTextChar"/>
            <w:highlight w:val="yellow"/>
            <w:rPrChange w:id="237" w:author="Brennan, Sean N [2]" w:date="2023-06-18T17:07:00Z">
              <w:rPr>
                <w:rStyle w:val="BodyTextChar"/>
              </w:rPr>
            </w:rPrChange>
          </w:rPr>
          <w:delText>friction estimates are wrong</w:delText>
        </w:r>
        <w:r w:rsidRPr="005741E6" w:rsidDel="005741E6">
          <w:rPr>
            <w:rStyle w:val="BodyTextChar"/>
            <w:highlight w:val="yellow"/>
            <w:rPrChange w:id="238" w:author="Brennan, Sean N [2]" w:date="2023-06-18T17:07:00Z">
              <w:rPr>
                <w:rStyle w:val="BodyTextChar"/>
              </w:rPr>
            </w:rPrChange>
          </w:rPr>
          <w:delText xml:space="preserve">. Some ADAS systems rely on friction estimation techniques to perform correctly </w:delText>
        </w:r>
      </w:del>
      <w:customXmlDelRangeStart w:id="239" w:author="Brennan, Sean N [2]" w:date="2023-06-18T17:18:00Z"/>
      <w:sdt>
        <w:sdtPr>
          <w:rPr>
            <w:rStyle w:val="BodyTextChar"/>
            <w:highlight w:val="yellow"/>
          </w:rPr>
          <w:tag w:val="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
          <w:id w:val="410354580"/>
          <w:placeholder>
            <w:docPart w:val="C6474FA0A711A24DAA57090D54E7E3C4"/>
          </w:placeholder>
        </w:sdtPr>
        <w:sdtContent>
          <w:customXmlDelRangeEnd w:id="239"/>
          <w:del w:id="240" w:author="Brennan, Sean N [2]" w:date="2023-06-18T17:18:00Z">
            <w:r w:rsidR="0043131F" w:rsidRPr="005741E6" w:rsidDel="005741E6">
              <w:rPr>
                <w:rStyle w:val="BodyTextChar"/>
                <w:highlight w:val="yellow"/>
                <w:rPrChange w:id="241" w:author="Brennan, Sean N [2]" w:date="2023-06-18T17:07:00Z">
                  <w:rPr>
                    <w:rStyle w:val="BodyTextChar"/>
                  </w:rPr>
                </w:rPrChange>
              </w:rPr>
              <w:delText>[37]</w:delText>
            </w:r>
          </w:del>
          <w:customXmlDelRangeStart w:id="242" w:author="Brennan, Sean N [2]" w:date="2023-06-18T17:18:00Z"/>
        </w:sdtContent>
      </w:sdt>
      <w:customXmlDelRangeEnd w:id="242"/>
      <w:del w:id="243" w:author="Brennan, Sean N [2]" w:date="2023-06-18T17:18:00Z">
        <w:r w:rsidRPr="005741E6" w:rsidDel="005741E6">
          <w:rPr>
            <w:rStyle w:val="BodyTextChar"/>
            <w:highlight w:val="yellow"/>
            <w:rPrChange w:id="244" w:author="Brennan, Sean N [2]" w:date="2023-06-18T17:07:00Z">
              <w:rPr>
                <w:rStyle w:val="BodyTextChar"/>
              </w:rPr>
            </w:rPrChange>
          </w:rPr>
          <w:delText xml:space="preserve">. Similarly, dynamic ISA systems may rely on connectivity to roadside databases to calculate the advised vehicle speed. If friction estimation fails or if connectivity to the database is lost for a prolonged period, there needs to be a backup </w:delText>
        </w:r>
        <w:commentRangeStart w:id="245"/>
        <w:r w:rsidRPr="005741E6" w:rsidDel="005741E6">
          <w:rPr>
            <w:rStyle w:val="BodyTextChar"/>
            <w:highlight w:val="yellow"/>
            <w:rPrChange w:id="246" w:author="Brennan, Sean N [2]" w:date="2023-06-18T17:07:00Z">
              <w:rPr>
                <w:rStyle w:val="BodyTextChar"/>
              </w:rPr>
            </w:rPrChange>
          </w:rPr>
          <w:delText>solution</w:delText>
        </w:r>
        <w:commentRangeEnd w:id="245"/>
        <w:r w:rsidR="005741E6" w:rsidDel="005741E6">
          <w:rPr>
            <w:rStyle w:val="CommentReference"/>
            <w:rFonts w:eastAsiaTheme="minorHAnsi" w:cstheme="minorBidi"/>
            <w:color w:val="000000" w:themeColor="text1"/>
          </w:rPr>
          <w:commentReference w:id="245"/>
        </w:r>
        <w:r w:rsidRPr="005741E6" w:rsidDel="005741E6">
          <w:rPr>
            <w:rStyle w:val="BodyTextChar"/>
            <w:highlight w:val="yellow"/>
            <w:rPrChange w:id="247" w:author="Brennan, Sean N [2]" w:date="2023-06-18T17:07:00Z">
              <w:rPr>
                <w:rStyle w:val="BodyTextChar"/>
              </w:rPr>
            </w:rPrChange>
          </w:rPr>
          <w:delText>.</w:delText>
        </w:r>
        <w:r w:rsidRPr="009F0F66" w:rsidDel="005741E6">
          <w:rPr>
            <w:rStyle w:val="BodyTextChar"/>
          </w:rPr>
          <w:delText xml:space="preserve"> </w:delText>
        </w:r>
      </w:del>
      <w:r w:rsidRPr="009F0F66">
        <w:rPr>
          <w:rStyle w:val="BodyTextChar"/>
        </w:rPr>
        <w:t xml:space="preserve">This paper presents an approach to map the locations of large friction utilization to its geolocation in a road network by analyzing simulated traffic trajectories. These results can then be used to determine how the trajectory of a vehicle </w:t>
      </w:r>
      <w:ins w:id="248" w:author="Brennan, Sean N [2]" w:date="2023-06-18T17:28:00Z">
        <w:r w:rsidR="005741E6">
          <w:rPr>
            <w:rStyle w:val="BodyTextChar"/>
          </w:rPr>
          <w:t xml:space="preserve">– </w:t>
        </w:r>
      </w:ins>
      <w:del w:id="249" w:author="Brennan, Sean N [2]" w:date="2023-06-18T17:27:00Z">
        <w:r w:rsidRPr="009F0F66" w:rsidDel="005741E6">
          <w:rPr>
            <w:rStyle w:val="BodyTextChar"/>
          </w:rPr>
          <w:delText xml:space="preserve">(e.g., </w:delText>
        </w:r>
      </w:del>
      <w:r w:rsidRPr="009F0F66">
        <w:rPr>
          <w:rStyle w:val="BodyTextChar"/>
        </w:rPr>
        <w:t>the</w:t>
      </w:r>
      <w:ins w:id="250" w:author="Brennan, Sean N [2]" w:date="2023-06-18T17:28:00Z">
        <w:r w:rsidR="005741E6">
          <w:rPr>
            <w:rStyle w:val="BodyTextChar"/>
          </w:rPr>
          <w:t xml:space="preserve"> </w:t>
        </w:r>
      </w:ins>
      <w:del w:id="251" w:author="Brennan, Sean N [2]" w:date="2023-06-18T17:28:00Z">
        <w:r w:rsidRPr="009F0F66" w:rsidDel="005741E6">
          <w:rPr>
            <w:rStyle w:val="BodyTextChar"/>
          </w:rPr>
          <w:delText xml:space="preserve"> </w:delText>
        </w:r>
      </w:del>
      <w:r w:rsidRPr="009F0F66">
        <w:rPr>
          <w:rStyle w:val="BodyTextChar"/>
        </w:rPr>
        <w:t xml:space="preserve">speed of </w:t>
      </w:r>
      <w:r w:rsidRPr="00451B60">
        <w:rPr>
          <w:rStyle w:val="BodyTextChar"/>
          <w:rPrChange w:id="252" w:author="Brennan, Sean N" w:date="2023-06-19T15:31:00Z">
            <w:rPr>
              <w:rStyle w:val="BodyTextChar"/>
            </w:rPr>
          </w:rPrChange>
        </w:rPr>
        <w:t>the vehicle</w:t>
      </w:r>
      <w:ins w:id="253" w:author="Brennan, Sean N [2]" w:date="2023-06-18T17:19:00Z">
        <w:r w:rsidR="005741E6" w:rsidRPr="00451B60">
          <w:rPr>
            <w:rStyle w:val="BodyTextChar"/>
            <w:rPrChange w:id="254" w:author="Brennan, Sean N" w:date="2023-06-19T15:31:00Z">
              <w:rPr>
                <w:rStyle w:val="BodyTextChar"/>
              </w:rPr>
            </w:rPrChange>
          </w:rPr>
          <w:t>, choice of lane change maneuvering, etc</w:t>
        </w:r>
      </w:ins>
      <w:ins w:id="255" w:author="Brennan, Sean N [2]" w:date="2023-06-18T17:27:00Z">
        <w:r w:rsidR="005741E6" w:rsidRPr="00451B60">
          <w:rPr>
            <w:rStyle w:val="BodyTextChar"/>
            <w:rPrChange w:id="256" w:author="Brennan, Sean N" w:date="2023-06-19T15:31:00Z">
              <w:rPr>
                <w:rStyle w:val="BodyTextChar"/>
              </w:rPr>
            </w:rPrChange>
          </w:rPr>
          <w:t>.</w:t>
        </w:r>
      </w:ins>
      <w:ins w:id="257" w:author="Brennan, Sean N [2]" w:date="2023-06-18T17:28:00Z">
        <w:r w:rsidR="005741E6" w:rsidRPr="00451B60">
          <w:rPr>
            <w:rStyle w:val="BodyTextChar"/>
            <w:rPrChange w:id="258" w:author="Brennan, Sean N" w:date="2023-06-19T15:31:00Z">
              <w:rPr>
                <w:rStyle w:val="BodyTextChar"/>
              </w:rPr>
            </w:rPrChange>
          </w:rPr>
          <w:t xml:space="preserve"> – should </w:t>
        </w:r>
      </w:ins>
      <w:del w:id="259" w:author="Brennan, Sean N [2]" w:date="2023-06-18T17:28:00Z">
        <w:r w:rsidRPr="00451B60" w:rsidDel="005741E6">
          <w:rPr>
            <w:rStyle w:val="BodyTextChar"/>
            <w:rPrChange w:id="260" w:author="Brennan, Sean N" w:date="2023-06-19T15:31:00Z">
              <w:rPr>
                <w:rStyle w:val="BodyTextChar"/>
              </w:rPr>
            </w:rPrChange>
          </w:rPr>
          <w:delText>) should c</w:delText>
        </w:r>
      </w:del>
      <w:ins w:id="261" w:author="Brennan, Sean N [2]" w:date="2023-06-18T17:28:00Z">
        <w:r w:rsidR="005741E6" w:rsidRPr="00451B60">
          <w:rPr>
            <w:rStyle w:val="BodyTextChar"/>
            <w:rPrChange w:id="262" w:author="Brennan, Sean N" w:date="2023-06-19T15:31:00Z">
              <w:rPr>
                <w:rStyle w:val="BodyTextChar"/>
              </w:rPr>
            </w:rPrChange>
          </w:rPr>
          <w:t>c</w:t>
        </w:r>
      </w:ins>
      <w:r w:rsidRPr="00451B60">
        <w:rPr>
          <w:rStyle w:val="BodyTextChar"/>
          <w:rPrChange w:id="263" w:author="Brennan, Sean N" w:date="2023-06-19T15:31:00Z">
            <w:rPr>
              <w:rStyle w:val="BodyTextChar"/>
            </w:rPr>
          </w:rPrChange>
        </w:rPr>
        <w:t xml:space="preserve">hange in adverse weather conditions. </w:t>
      </w:r>
      <w:ins w:id="264" w:author="Brennan, Sean N [2]" w:date="2023-06-18T17:28:00Z">
        <w:r w:rsidR="005741E6" w:rsidRPr="00451B60">
          <w:rPr>
            <w:rStyle w:val="BodyTextChar"/>
            <w:rPrChange w:id="265" w:author="Brennan, Sean N" w:date="2023-06-19T15:31:00Z">
              <w:rPr>
                <w:rStyle w:val="BodyTextChar"/>
              </w:rPr>
            </w:rPrChange>
          </w:rPr>
          <w:t xml:space="preserve">These mapped locations also </w:t>
        </w:r>
        <w:r w:rsidR="005741E6" w:rsidRPr="00451B60">
          <w:rPr>
            <w:rPrChange w:id="266" w:author="Brennan, Sean N" w:date="2023-06-19T15:31:00Z">
              <w:rPr>
                <w:color w:val="4472C4" w:themeColor="accent1"/>
              </w:rPr>
            </w:rPrChange>
          </w:rPr>
          <w:t xml:space="preserve">could benefit friction estimation and </w:t>
        </w:r>
      </w:ins>
      <w:ins w:id="267" w:author="Brennan, Sean N [2]" w:date="2023-06-18T17:29:00Z">
        <w:r w:rsidR="005741E6" w:rsidRPr="00451B60">
          <w:rPr>
            <w:rPrChange w:id="268" w:author="Brennan, Sean N" w:date="2023-06-19T15:31:00Z">
              <w:rPr>
                <w:color w:val="4472C4" w:themeColor="accent1"/>
              </w:rPr>
            </w:rPrChange>
          </w:rPr>
          <w:t xml:space="preserve">the implementation of robust vehicle chassis controllers, and interested readers are referred to the </w:t>
        </w:r>
      </w:ins>
      <w:ins w:id="269" w:author="Brennan, Sean N [2]" w:date="2023-06-18T17:28:00Z">
        <w:r w:rsidR="005741E6" w:rsidRPr="00451B60">
          <w:rPr>
            <w:rPrChange w:id="270" w:author="Brennan, Sean N" w:date="2023-06-19T15:31:00Z">
              <w:rPr>
                <w:color w:val="4472C4" w:themeColor="accent1"/>
              </w:rPr>
            </w:rPrChange>
          </w:rPr>
          <w:t xml:space="preserve">National Academies report 774 by the authors </w:t>
        </w:r>
      </w:ins>
      <w:ins w:id="271" w:author="Brennan, Sean N [2]" w:date="2023-06-18T17:29:00Z">
        <w:r w:rsidR="005741E6" w:rsidRPr="00451B60">
          <w:rPr>
            <w:rPrChange w:id="272" w:author="Brennan, Sean N" w:date="2023-06-19T15:31:00Z">
              <w:rPr>
                <w:color w:val="4472C4" w:themeColor="accent1"/>
              </w:rPr>
            </w:rPrChange>
          </w:rPr>
          <w:t>ana</w:t>
        </w:r>
      </w:ins>
      <w:ins w:id="273" w:author="Brennan, Sean N [2]" w:date="2023-06-18T17:30:00Z">
        <w:r w:rsidR="005741E6" w:rsidRPr="00451B60">
          <w:rPr>
            <w:rPrChange w:id="274" w:author="Brennan, Sean N" w:date="2023-06-19T15:31:00Z">
              <w:rPr>
                <w:color w:val="4472C4" w:themeColor="accent1"/>
              </w:rPr>
            </w:rPrChange>
          </w:rPr>
          <w:t>lyzing low-friction effects on curve-keeping vehicle behaviors [19]</w:t>
        </w:r>
      </w:ins>
      <w:ins w:id="275" w:author="Brennan, Sean N [2]" w:date="2023-06-18T17:28:00Z">
        <w:r w:rsidR="005741E6" w:rsidRPr="00451B60">
          <w:rPr>
            <w:rPrChange w:id="276" w:author="Brennan, Sean N" w:date="2023-06-19T15:31:00Z">
              <w:rPr>
                <w:color w:val="4472C4" w:themeColor="accent1"/>
              </w:rPr>
            </w:rPrChange>
          </w:rPr>
          <w:t xml:space="preserve">. </w:t>
        </w:r>
      </w:ins>
      <w:r w:rsidR="00BB621C" w:rsidRPr="00451B60">
        <w:rPr>
          <w:rStyle w:val="BodyTextChar"/>
          <w:rPrChange w:id="277" w:author="Brennan, Sean N" w:date="2023-06-19T15:31:00Z">
            <w:rPr>
              <w:rStyle w:val="BodyTextChar"/>
            </w:rPr>
          </w:rPrChange>
        </w:rPr>
        <w:t xml:space="preserve">To present this process in further the detail, the rest of the </w:t>
      </w:r>
      <w:r w:rsidR="00BB621C" w:rsidRPr="009F0F66">
        <w:rPr>
          <w:rStyle w:val="BodyTextChar"/>
        </w:rPr>
        <w:t xml:space="preserve">paper is organized as follows: </w:t>
      </w:r>
      <w:r w:rsidR="00AF66AE">
        <w:rPr>
          <w:rStyle w:val="BodyTextChar"/>
        </w:rPr>
        <w:t>s</w:t>
      </w:r>
      <w:r w:rsidR="00BB621C" w:rsidRPr="009F0F66">
        <w:rPr>
          <w:rStyle w:val="BodyTextChar"/>
        </w:rPr>
        <w:t xml:space="preserve">ection </w:t>
      </w:r>
      <w:r w:rsidR="00982D99" w:rsidRPr="009F0F66">
        <w:rPr>
          <w:rStyle w:val="BodyTextChar"/>
        </w:rPr>
        <w:t>II</w:t>
      </w:r>
      <w:r w:rsidR="00BB621C" w:rsidRPr="009F0F66">
        <w:rPr>
          <w:rStyle w:val="BodyTextChar"/>
        </w:rPr>
        <w:t xml:space="preserve"> documents the methods</w:t>
      </w:r>
      <w:r w:rsidR="000E076F" w:rsidRPr="009F0F66">
        <w:rPr>
          <w:rStyle w:val="BodyTextChar"/>
        </w:rPr>
        <w:t xml:space="preserve"> </w:t>
      </w:r>
      <w:r w:rsidR="000F43EC" w:rsidRPr="009F0F66">
        <w:rPr>
          <w:rStyle w:val="BodyTextChar"/>
        </w:rPr>
        <w:t>to complete</w:t>
      </w:r>
      <w:r w:rsidR="000E076F" w:rsidRPr="009F0F66">
        <w:rPr>
          <w:rStyle w:val="BodyTextChar"/>
        </w:rPr>
        <w:t xml:space="preserve"> this work</w:t>
      </w:r>
      <w:r w:rsidR="000F43EC" w:rsidRPr="009F0F66">
        <w:rPr>
          <w:rStyle w:val="BodyTextChar"/>
        </w:rPr>
        <w:t>,</w:t>
      </w:r>
      <w:r w:rsidR="000E076F" w:rsidRPr="009F0F66">
        <w:rPr>
          <w:rStyle w:val="BodyTextChar"/>
        </w:rPr>
        <w:t xml:space="preserve"> including </w:t>
      </w:r>
      <w:r w:rsidR="00982D99" w:rsidRPr="009F0F66">
        <w:rPr>
          <w:rStyle w:val="BodyTextChar"/>
        </w:rPr>
        <w:t>running</w:t>
      </w:r>
      <w:r w:rsidR="000E076F" w:rsidRPr="009F0F66">
        <w:rPr>
          <w:rStyle w:val="BodyTextChar"/>
        </w:rPr>
        <w:t xml:space="preserve"> </w:t>
      </w:r>
      <w:r w:rsidR="00982D99" w:rsidRPr="009F0F66">
        <w:rPr>
          <w:rStyle w:val="BodyTextChar"/>
        </w:rPr>
        <w:t xml:space="preserve">a calibrated </w:t>
      </w:r>
      <w:r w:rsidR="000E076F" w:rsidRPr="009F0F66">
        <w:rPr>
          <w:rStyle w:val="BodyTextChar"/>
        </w:rPr>
        <w:t>traffic simulation</w:t>
      </w:r>
      <w:r w:rsidR="00982D99" w:rsidRPr="009F0F66">
        <w:rPr>
          <w:rStyle w:val="BodyTextChar"/>
        </w:rPr>
        <w:t xml:space="preserve"> of State College, Pennsylvania, post processing the traffic simulation data to obtain friction utilization and plotting the friction utilization to its geolocation within the </w:t>
      </w:r>
      <w:r w:rsidR="005E1B1F" w:rsidRPr="009F0F66">
        <w:rPr>
          <w:rStyle w:val="BodyTextChar"/>
        </w:rPr>
        <w:t xml:space="preserve">State College </w:t>
      </w:r>
      <w:r w:rsidR="005E1B1F">
        <w:rPr>
          <w:rStyle w:val="BodyTextChar"/>
        </w:rPr>
        <w:t>Road</w:t>
      </w:r>
      <w:r w:rsidR="004821D6">
        <w:rPr>
          <w:rStyle w:val="BodyTextChar"/>
        </w:rPr>
        <w:t xml:space="preserve"> network</w:t>
      </w:r>
      <w:r w:rsidR="00982D99" w:rsidRPr="009F0F66">
        <w:rPr>
          <w:rStyle w:val="BodyTextChar"/>
        </w:rPr>
        <w:t xml:space="preserve">. Section III presents the figures and results of this work. </w:t>
      </w:r>
      <w:r w:rsidR="00510BFF" w:rsidRPr="009F0F66">
        <w:rPr>
          <w:rStyle w:val="BodyTextChar"/>
        </w:rPr>
        <w:t xml:space="preserve">Finally, </w:t>
      </w:r>
      <w:r w:rsidR="00982D99" w:rsidRPr="009F0F66">
        <w:rPr>
          <w:rStyle w:val="BodyTextChar"/>
        </w:rPr>
        <w:t>the conclusion and future work of this study are discussed in Section V.</w:t>
      </w:r>
      <w:r w:rsidR="00982D99">
        <w:t xml:space="preserve"> </w:t>
      </w:r>
    </w:p>
    <w:p w14:paraId="10FBB382" w14:textId="41B126FE" w:rsidR="000812E1" w:rsidRPr="00F113FF" w:rsidRDefault="000812E1" w:rsidP="00F113FF">
      <w:pPr>
        <w:pStyle w:val="Heading1"/>
      </w:pPr>
      <w:r w:rsidRPr="00F113FF">
        <w:t>Methods</w:t>
      </w:r>
    </w:p>
    <w:p w14:paraId="78E2104A" w14:textId="4024FF20" w:rsidR="000D3108" w:rsidRDefault="000812E1" w:rsidP="009F0F66">
      <w:pPr>
        <w:pStyle w:val="BodyText"/>
        <w:rPr>
          <w:color w:val="000000"/>
        </w:rPr>
      </w:pPr>
      <w:r>
        <w:t xml:space="preserve">This section presents the </w:t>
      </w:r>
      <w:r w:rsidR="005A02DB">
        <w:t xml:space="preserve">methods </w:t>
      </w:r>
      <w:r w:rsidR="00B000FB">
        <w:t xml:space="preserve">used to </w:t>
      </w:r>
      <w:r w:rsidR="0016543E">
        <w:t xml:space="preserve">obtain individual vehicle </w:t>
      </w:r>
      <w:r w:rsidR="00B000FB">
        <w:t>trajectories</w:t>
      </w:r>
      <w:r w:rsidR="0016543E">
        <w:t xml:space="preserve"> from traffic</w:t>
      </w:r>
      <w:r w:rsidR="00B000FB">
        <w:t xml:space="preserve"> in the State College </w:t>
      </w:r>
      <w:r w:rsidR="004821D6">
        <w:t>Road network</w:t>
      </w:r>
      <w:r w:rsidR="00B000FB">
        <w:t xml:space="preserve">, analyze the traffic trajectories to determine friction utilization, and map the locations of large friction utilization to its geolocation in the </w:t>
      </w:r>
      <w:r w:rsidR="004821D6">
        <w:t>road network</w:t>
      </w:r>
      <w:r w:rsidR="00B000FB">
        <w:t>.</w:t>
      </w:r>
      <w:r w:rsidR="005A02DB">
        <w:rPr>
          <w:color w:val="000000"/>
        </w:rPr>
        <w:t xml:space="preserve"> Section A presents the State College OSM</w:t>
      </w:r>
      <w:ins w:id="278" w:author="Brennan, Sean N [2]" w:date="2023-06-18T17:40:00Z">
        <w:r w:rsidR="005741E6">
          <w:rPr>
            <w:color w:val="000000"/>
          </w:rPr>
          <w:t xml:space="preserve"> (Open Street Map)</w:t>
        </w:r>
      </w:ins>
      <w:r w:rsidR="005A02DB">
        <w:rPr>
          <w:color w:val="000000"/>
        </w:rPr>
        <w:t xml:space="preserve"> </w:t>
      </w:r>
      <w:r w:rsidR="004821D6">
        <w:rPr>
          <w:color w:val="000000"/>
        </w:rPr>
        <w:t>Road network</w:t>
      </w:r>
      <w:r w:rsidR="005A02DB">
        <w:rPr>
          <w:color w:val="000000"/>
        </w:rPr>
        <w:t xml:space="preserve"> used</w:t>
      </w:r>
      <w:r w:rsidR="00A82400">
        <w:rPr>
          <w:color w:val="000000"/>
        </w:rPr>
        <w:t xml:space="preserve"> for </w:t>
      </w:r>
      <w:r w:rsidR="0016543E">
        <w:rPr>
          <w:color w:val="000000"/>
        </w:rPr>
        <w:t xml:space="preserve">a network </w:t>
      </w:r>
      <w:r w:rsidR="00A82400">
        <w:rPr>
          <w:color w:val="000000"/>
        </w:rPr>
        <w:t>traffic simulation</w:t>
      </w:r>
      <w:r w:rsidR="005A02DB">
        <w:rPr>
          <w:color w:val="000000"/>
        </w:rPr>
        <w:t xml:space="preserve">, which </w:t>
      </w:r>
      <w:r w:rsidR="00A82400">
        <w:rPr>
          <w:color w:val="000000"/>
        </w:rPr>
        <w:t>is</w:t>
      </w:r>
      <w:r w:rsidR="005A02DB">
        <w:rPr>
          <w:color w:val="000000"/>
        </w:rPr>
        <w:t xml:space="preserve"> designed and managed by Dr. Ilgin Guler and her research team at the Pennsylvania State </w:t>
      </w:r>
      <w:r w:rsidR="00110873">
        <w:rPr>
          <w:color w:val="000000"/>
        </w:rPr>
        <w:t>University</w:t>
      </w:r>
      <w:r w:rsidR="0016543E">
        <w:rPr>
          <w:color w:val="000000"/>
        </w:rPr>
        <w:t>; this section also</w:t>
      </w:r>
      <w:r w:rsidR="00110873">
        <w:rPr>
          <w:color w:val="000000"/>
        </w:rPr>
        <w:t xml:space="preserve"> discusses data management</w:t>
      </w:r>
      <w:r w:rsidR="005A02DB">
        <w:rPr>
          <w:color w:val="000000"/>
        </w:rPr>
        <w:t xml:space="preserve">. Section B </w:t>
      </w:r>
      <w:r w:rsidR="00A82400">
        <w:rPr>
          <w:color w:val="000000"/>
        </w:rPr>
        <w:t>discusses post-processin</w:t>
      </w:r>
      <w:r w:rsidR="00110873">
        <w:rPr>
          <w:color w:val="000000"/>
        </w:rPr>
        <w:t>g</w:t>
      </w:r>
      <w:r w:rsidR="00B000FB">
        <w:rPr>
          <w:color w:val="000000"/>
        </w:rPr>
        <w:t xml:space="preserve"> and analysis</w:t>
      </w:r>
      <w:r w:rsidR="00A82400">
        <w:rPr>
          <w:color w:val="000000"/>
        </w:rPr>
        <w:t xml:space="preserve"> of the traffic simulation data to determine friction utilization. </w:t>
      </w:r>
      <w:r w:rsidR="00B000FB">
        <w:rPr>
          <w:color w:val="000000"/>
        </w:rPr>
        <w:t>Finally, Section C introduces the process to map friction demand to its geolocation.</w:t>
      </w:r>
    </w:p>
    <w:p w14:paraId="7675C32A" w14:textId="07E5CF6E" w:rsidR="000D3108" w:rsidRDefault="005F676D" w:rsidP="00D4200F">
      <w:pPr>
        <w:pStyle w:val="BodyText"/>
        <w:keepNext/>
        <w:ind w:firstLine="0"/>
        <w:jc w:val="center"/>
      </w:pPr>
      <w:r w:rsidRPr="005F676D">
        <w:rPr>
          <w:noProof/>
        </w:rPr>
        <w:drawing>
          <wp:inline distT="0" distB="0" distL="0" distR="0" wp14:anchorId="18B64E15" wp14:editId="4D668AC2">
            <wp:extent cx="2755017" cy="1280160"/>
            <wp:effectExtent l="0" t="0" r="1270" b="2540"/>
            <wp:docPr id="9" name="Content Placeholder 5" descr="Diagram&#10;&#10;Description automatically generated">
              <a:extLst xmlns:a="http://schemas.openxmlformats.org/drawingml/2006/main">
                <a:ext uri="{FF2B5EF4-FFF2-40B4-BE49-F238E27FC236}">
                  <a16:creationId xmlns:a16="http://schemas.microsoft.com/office/drawing/2014/main" id="{56BBF47A-E1C3-4D78-3932-031F6398C8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5" descr="Diagram&#10;&#10;Description automatically generated">
                      <a:extLst>
                        <a:ext uri="{FF2B5EF4-FFF2-40B4-BE49-F238E27FC236}">
                          <a16:creationId xmlns:a16="http://schemas.microsoft.com/office/drawing/2014/main" id="{56BBF47A-E1C3-4D78-3932-031F6398C8CE}"/>
                        </a:ext>
                      </a:extLst>
                    </pic:cNvPr>
                    <pic:cNvPicPr>
                      <a:picLocks noGrp="1" noChangeAspect="1"/>
                    </pic:cNvPicPr>
                  </pic:nvPicPr>
                  <pic:blipFill>
                    <a:blip r:embed="rId13"/>
                    <a:stretch>
                      <a:fillRect/>
                    </a:stretch>
                  </pic:blipFill>
                  <pic:spPr>
                    <a:xfrm>
                      <a:off x="0" y="0"/>
                      <a:ext cx="2755017" cy="1280160"/>
                    </a:xfrm>
                    <a:prstGeom prst="rect">
                      <a:avLst/>
                    </a:prstGeom>
                  </pic:spPr>
                </pic:pic>
              </a:graphicData>
            </a:graphic>
          </wp:inline>
        </w:drawing>
      </w:r>
    </w:p>
    <w:p w14:paraId="75384351" w14:textId="749F2BBC" w:rsidR="000812E1" w:rsidRDefault="000D3108" w:rsidP="00D5520F">
      <w:pPr>
        <w:pStyle w:val="table-figure-caption"/>
      </w:pPr>
      <w:r>
        <w:t xml:space="preserve">Figure </w:t>
      </w:r>
      <w:fldSimple w:instr=" SEQ Figure \* ARABIC ">
        <w:r w:rsidR="00EC7211">
          <w:rPr>
            <w:noProof/>
          </w:rPr>
          <w:t>1</w:t>
        </w:r>
      </w:fldSimple>
      <w:r>
        <w:t>. Illustration of the data flow strategy</w:t>
      </w:r>
    </w:p>
    <w:p w14:paraId="3DCD0166" w14:textId="1840961D" w:rsidR="000F43EC" w:rsidRDefault="000F43EC" w:rsidP="000F43EC">
      <w:pPr>
        <w:pStyle w:val="Heading2"/>
      </w:pPr>
      <w:r>
        <w:t xml:space="preserve">Traffic </w:t>
      </w:r>
      <w:r w:rsidR="009F0F66">
        <w:t>Flow Modeling</w:t>
      </w:r>
    </w:p>
    <w:p w14:paraId="01371D08" w14:textId="6F78582D" w:rsidR="0016543E" w:rsidRPr="00AF66AE" w:rsidRDefault="0016543E" w:rsidP="00D5520F">
      <w:pPr>
        <w:pStyle w:val="BodyText"/>
      </w:pPr>
      <w:r w:rsidRPr="00AF66AE">
        <w:t xml:space="preserve">While it is possible to simulate vehicles one-at-a-time traversing a roadway network using conventional chassis simulation tools (Simulink, for example), actual traffic involves interactions outside the ego-vehicle such as traffic </w:t>
      </w:r>
      <w:r w:rsidRPr="00AF66AE">
        <w:lastRenderedPageBreak/>
        <w:t>signals, changing roadway rules as a function of road position, and interactions with surrounding vehicles which in turn, are interact</w:t>
      </w:r>
      <w:ins w:id="279" w:author="Brennan, Sean N [2]" w:date="2023-06-18T17:34:00Z">
        <w:r w:rsidR="005741E6">
          <w:t>ing</w:t>
        </w:r>
      </w:ins>
      <w:del w:id="280" w:author="Brennan, Sean N [2]" w:date="2023-06-18T17:34:00Z">
        <w:r w:rsidRPr="00AF66AE" w:rsidDel="005741E6">
          <w:delText>ed</w:delText>
        </w:r>
      </w:del>
      <w:r w:rsidRPr="00AF66AE">
        <w:t xml:space="preserve"> with each other and their own rule sets. </w:t>
      </w:r>
      <w:ins w:id="281" w:author="Brennan, Sean N [2]" w:date="2023-06-18T17:35:00Z">
        <w:r w:rsidR="005741E6">
          <w:t xml:space="preserve">A single vehicle simulation would have difficulty </w:t>
        </w:r>
      </w:ins>
      <w:ins w:id="282" w:author="Brennan, Sean N [2]" w:date="2023-06-18T17:36:00Z">
        <w:r w:rsidR="005741E6">
          <w:t xml:space="preserve">capturing many such factors, nor would it statistically predict where accelerations and decelerations occur resulting from such interactions. </w:t>
        </w:r>
      </w:ins>
      <w:r w:rsidRPr="00AF66AE">
        <w:t xml:space="preserve">A microscopic traffic simulation was thus employed to capture the </w:t>
      </w:r>
      <w:r w:rsidR="002A63FF" w:rsidRPr="00AF66AE">
        <w:t>large-scale</w:t>
      </w:r>
      <w:r w:rsidRPr="00AF66AE">
        <w:t xml:space="preserve"> individual vehicle motions across the approximately</w:t>
      </w:r>
      <w:r w:rsidR="00AF66AE">
        <w:t xml:space="preserve"> </w:t>
      </w:r>
      <w:r w:rsidRPr="00AF66AE">
        <w:t>100km</w:t>
      </w:r>
      <w:r w:rsidR="00AF66AE" w:rsidRPr="00D5520F">
        <w:rPr>
          <w:vertAlign w:val="superscript"/>
        </w:rPr>
        <w:t>2</w:t>
      </w:r>
      <w:r w:rsidRPr="00AF66AE">
        <w:t xml:space="preserve"> traffic network, with approximately </w:t>
      </w:r>
      <w:r w:rsidR="002A63FF" w:rsidRPr="00AF66AE">
        <w:t>1</w:t>
      </w:r>
      <w:r w:rsidRPr="00AF66AE">
        <w:t>5</w:t>
      </w:r>
      <w:r w:rsidR="002A63FF" w:rsidRPr="00AF66AE">
        <w:t>,</w:t>
      </w:r>
      <w:r w:rsidRPr="00AF66AE">
        <w:t>000 interacting vehicles.</w:t>
      </w:r>
    </w:p>
    <w:p w14:paraId="1BC77CAF" w14:textId="112310CE" w:rsidR="000D3108" w:rsidRDefault="00D045E7" w:rsidP="00D5520F">
      <w:pPr>
        <w:pStyle w:val="BodyText"/>
        <w:ind w:firstLine="202"/>
      </w:pPr>
      <w:r>
        <w:t xml:space="preserve">The first step of this work was to use </w:t>
      </w:r>
      <w:r w:rsidR="0016543E">
        <w:t xml:space="preserve">an </w:t>
      </w:r>
      <w:r w:rsidR="0073626C">
        <w:t>OSM</w:t>
      </w:r>
      <w:r w:rsidR="0016543E">
        <w:t xml:space="preserve"> representation of the</w:t>
      </w:r>
      <w:r>
        <w:t xml:space="preserve"> </w:t>
      </w:r>
      <w:r w:rsidR="00FE1B8B">
        <w:t xml:space="preserve">State College </w:t>
      </w:r>
      <w:r w:rsidR="004821D6">
        <w:t>Road network</w:t>
      </w:r>
      <w:r w:rsidRPr="00F729D6">
        <w:t xml:space="preserve"> </w:t>
      </w:r>
      <w:r w:rsidR="00E021C5" w:rsidRPr="00F729D6">
        <w:t>and</w:t>
      </w:r>
      <w:r w:rsidR="00E021C5">
        <w:t xml:space="preserve"> </w:t>
      </w:r>
      <w:r w:rsidR="00E021C5" w:rsidRPr="00F729D6">
        <w:t>implement</w:t>
      </w:r>
      <w:r w:rsidR="00F729D6" w:rsidRPr="00F729D6">
        <w:t xml:space="preserve"> it in a microscopic traffic simulation tool</w:t>
      </w:r>
      <w:r w:rsidR="00E021C5">
        <w:t xml:space="preserve"> </w:t>
      </w:r>
      <w:r w:rsidRPr="00F729D6">
        <w:t xml:space="preserve">to produce </w:t>
      </w:r>
      <w:r w:rsidR="009F0F66" w:rsidRPr="00F729D6">
        <w:t>reference</w:t>
      </w:r>
      <w:r w:rsidRPr="00F729D6">
        <w:t xml:space="preserve"> vehicle trajectories throughout State College. The</w:t>
      </w:r>
      <w:r w:rsidR="000F43EC" w:rsidRPr="00F729D6">
        <w:t xml:space="preserve"> traffic modeling</w:t>
      </w:r>
      <w:r w:rsidR="000F43EC" w:rsidRPr="00DC723B">
        <w:t xml:space="preserve"> and simulation tool, AIMSUN (Advanced Interactive Microscopic Simulator for Urban and non-urban Networks) was </w:t>
      </w:r>
      <w:r>
        <w:t>employed</w:t>
      </w:r>
      <w:r w:rsidR="000F43EC" w:rsidRPr="00DC723B">
        <w:t xml:space="preserve">. </w:t>
      </w:r>
      <w:r w:rsidR="000F43EC">
        <w:t>A traffic simulation was chosen</w:t>
      </w:r>
      <w:r w:rsidR="000F43EC" w:rsidRPr="000F43EC">
        <w:t xml:space="preserve"> </w:t>
      </w:r>
      <w:r w:rsidR="000F43EC" w:rsidRPr="00DC723B">
        <w:t>because of its ability to create realistic traffic networks with ease</w:t>
      </w:r>
      <w:r w:rsidR="00875DE1">
        <w:t xml:space="preserve">, </w:t>
      </w:r>
      <w:r w:rsidR="0016543E">
        <w:t xml:space="preserve">with traffic </w:t>
      </w:r>
      <w:r w:rsidR="0073626C">
        <w:t xml:space="preserve">signals </w:t>
      </w:r>
      <w:r w:rsidR="0016543E">
        <w:t>and volume levels calibrated by the work of Prof. Guler and her team using measured data for each signal and via traffic volume probes</w:t>
      </w:r>
      <w:r w:rsidR="00875DE1">
        <w:t xml:space="preserve">. With access to a calibrated </w:t>
      </w:r>
      <w:r w:rsidR="004821D6">
        <w:t>road network</w:t>
      </w:r>
      <w:r w:rsidR="00875DE1">
        <w:t>, the traffic simulation</w:t>
      </w:r>
      <w:r>
        <w:t xml:space="preserve"> provides </w:t>
      </w:r>
      <w:r w:rsidR="0016543E">
        <w:t xml:space="preserve">reasonably </w:t>
      </w:r>
      <w:r>
        <w:t xml:space="preserve">accurate </w:t>
      </w:r>
      <w:r w:rsidR="0016543E">
        <w:t xml:space="preserve">signal patterns, </w:t>
      </w:r>
      <w:r>
        <w:t>traffic volume</w:t>
      </w:r>
      <w:r w:rsidR="0016543E">
        <w:t>,</w:t>
      </w:r>
      <w:r>
        <w:t xml:space="preserve"> and traffic volume flow rate</w:t>
      </w:r>
      <w:r w:rsidR="0016543E">
        <w:t xml:space="preserve"> estimates.</w:t>
      </w:r>
    </w:p>
    <w:p w14:paraId="4606813B" w14:textId="4FE44B3E" w:rsidR="00110873" w:rsidRDefault="00110873" w:rsidP="00875DE1">
      <w:pPr>
        <w:pStyle w:val="BodyText"/>
        <w:rPr>
          <w:rStyle w:val="CommentReference"/>
          <w:rFonts w:eastAsiaTheme="minorHAnsi" w:cstheme="minorBidi"/>
          <w:color w:val="000000" w:themeColor="text1"/>
          <w:spacing w:val="0"/>
        </w:rPr>
      </w:pPr>
      <w:r>
        <w:t xml:space="preserve">To manage the data generated by the traffic simulation, a PostgreSQL 12.09 database server is used. The amount of data that is collected and analyzed in this work is not trivial, </w:t>
      </w:r>
      <w:r w:rsidR="00802EB6">
        <w:t>more than</w:t>
      </w:r>
      <w:r w:rsidR="003F23A9">
        <w:t xml:space="preserve"> 100 GB of data for the 1-hour of peak traffic volume</w:t>
      </w:r>
      <w:r w:rsidR="00B9620E">
        <w:t xml:space="preserve">. </w:t>
      </w:r>
      <w:r w:rsidR="003F23A9">
        <w:t>And from this data</w:t>
      </w:r>
      <w:r w:rsidR="00B9620E">
        <w:t xml:space="preserve">, specific data points need to be found quickly and efficiently. An illustration of the data flow strategy is found in Figure </w:t>
      </w:r>
      <w:r w:rsidR="008B1B96">
        <w:t>1</w:t>
      </w:r>
      <w:r w:rsidR="00B9620E">
        <w:t xml:space="preserve">. </w:t>
      </w:r>
    </w:p>
    <w:p w14:paraId="442E5D30" w14:textId="6839C15C" w:rsidR="00B9620E" w:rsidRDefault="009F0F66" w:rsidP="00B9620E">
      <w:pPr>
        <w:pStyle w:val="Heading2"/>
      </w:pPr>
      <w:r>
        <w:t>Vehicle Model Simulation</w:t>
      </w:r>
    </w:p>
    <w:p w14:paraId="4DD93001" w14:textId="7766CC6A" w:rsidR="003F23A9" w:rsidRDefault="003F23A9" w:rsidP="004634D6">
      <w:pPr>
        <w:pStyle w:val="BodyText"/>
      </w:pPr>
      <w:r>
        <w:t>Vehicle trajectories directly from the traffic simulation were not used to calculate friction utilization because that</w:t>
      </w:r>
      <w:r w:rsidRPr="006663C9">
        <w:t xml:space="preserve"> data is often inaccurate because </w:t>
      </w:r>
      <w:r>
        <w:t>traffic simulations</w:t>
      </w:r>
      <w:r w:rsidRPr="006663C9">
        <w:t xml:space="preserve"> </w:t>
      </w:r>
      <w:r>
        <w:t>do</w:t>
      </w:r>
      <w:r w:rsidRPr="006663C9">
        <w:t xml:space="preserve"> not account for </w:t>
      </w:r>
      <w:r>
        <w:t xml:space="preserve">lateral and rotational </w:t>
      </w:r>
      <w:r w:rsidRPr="006663C9">
        <w:t>dynamics of a vehicle</w:t>
      </w:r>
      <w:r>
        <w:t>, and thus is especially incorrect in estimating the lateral (right and left in the vehicle frame) force component related to the tire’s friction ellipse.</w:t>
      </w:r>
      <w:r w:rsidRPr="007619CD">
        <w:t xml:space="preserve"> </w:t>
      </w:r>
      <w:r>
        <w:t>Traffic simulations often allow vehicles to make</w:t>
      </w:r>
      <w:r w:rsidRPr="006663C9">
        <w:t xml:space="preserve"> perfect 90 degree turns</w:t>
      </w:r>
      <w:r>
        <w:t xml:space="preserve"> which, in physical forces, would require near infinite tire forces; this disagrees with</w:t>
      </w:r>
      <w:r w:rsidRPr="006663C9">
        <w:t xml:space="preserve"> </w:t>
      </w:r>
      <w:r>
        <w:t xml:space="preserve">the </w:t>
      </w:r>
      <w:r w:rsidRPr="006663C9">
        <w:t>gradual arced turns</w:t>
      </w:r>
      <w:r>
        <w:t xml:space="preserve"> completed in real life, which are feasible with finite lateral tire forces</w:t>
      </w:r>
      <w:r w:rsidRPr="006663C9">
        <w:t>.</w:t>
      </w:r>
      <w:r>
        <w:t xml:space="preserve"> Further, the longitudinal dynamics (front to rear in the vehicle coordinate frame) are also grossly simplified in most traffic simulations</w:t>
      </w:r>
      <w:r w:rsidRPr="006663C9">
        <w:t>. For example, when a vehicle comes to a stop within the</w:t>
      </w:r>
      <w:r>
        <w:t xml:space="preserve"> traffic</w:t>
      </w:r>
      <w:r w:rsidRPr="006663C9">
        <w:t xml:space="preserve"> simulation, </w:t>
      </w:r>
      <w:r w:rsidR="00AB6C5F">
        <w:t>the deceleration profile may or may not meet physical constraints of the road.</w:t>
      </w:r>
    </w:p>
    <w:p w14:paraId="7477C691" w14:textId="094879FE" w:rsidR="00B9620E" w:rsidRDefault="004634D6" w:rsidP="004634D6">
      <w:pPr>
        <w:pStyle w:val="BodyText"/>
      </w:pPr>
      <w:r>
        <w:t>After</w:t>
      </w:r>
      <w:r w:rsidR="00C11690">
        <w:t xml:space="preserve"> the traffic simulation data </w:t>
      </w:r>
      <w:r>
        <w:t>was</w:t>
      </w:r>
      <w:r w:rsidR="00C11690">
        <w:t xml:space="preserve"> collected, </w:t>
      </w:r>
      <w:r w:rsidR="003F23A9">
        <w:t>the data was corrected into representative chassis dynamics</w:t>
      </w:r>
      <w:r w:rsidR="00670EB6">
        <w:t xml:space="preserve"> by </w:t>
      </w:r>
      <w:r w:rsidR="003F23A9">
        <w:t xml:space="preserve">using the </w:t>
      </w:r>
      <w:r w:rsidR="00670EB6">
        <w:t xml:space="preserve">traffic simulation vehicle trajectories </w:t>
      </w:r>
      <w:r w:rsidR="003F23A9">
        <w:t>as position reference requests in</w:t>
      </w:r>
      <w:r w:rsidR="00670EB6">
        <w:t xml:space="preserve"> a vehicle </w:t>
      </w:r>
      <w:r w:rsidR="003F23A9">
        <w:t xml:space="preserve">chassis </w:t>
      </w:r>
      <w:r w:rsidR="00670EB6">
        <w:t>controller</w:t>
      </w:r>
      <w:r w:rsidR="003F23A9">
        <w:t xml:space="preserve">. </w:t>
      </w:r>
      <w:commentRangeStart w:id="283"/>
      <w:r w:rsidR="003F23A9">
        <w:t>This was an involved process that is the topic of a concurrent paper</w:t>
      </w:r>
      <w:r>
        <w:t xml:space="preserve">. </w:t>
      </w:r>
      <w:commentRangeEnd w:id="283"/>
      <w:r w:rsidR="005741E6">
        <w:rPr>
          <w:rStyle w:val="CommentReference"/>
          <w:rFonts w:eastAsiaTheme="minorHAnsi" w:cstheme="minorBidi"/>
          <w:color w:val="000000" w:themeColor="text1"/>
          <w:spacing w:val="0"/>
        </w:rPr>
        <w:commentReference w:id="283"/>
      </w:r>
      <w:r>
        <w:t xml:space="preserve">The vehicle controller then </w:t>
      </w:r>
      <w:r w:rsidR="003F23A9">
        <w:t xml:space="preserve">predicted a </w:t>
      </w:r>
      <w:r>
        <w:t>steering angle and wheel torque</w:t>
      </w:r>
      <w:r w:rsidR="003F23A9">
        <w:t xml:space="preserve"> that gives feasible maneuvers</w:t>
      </w:r>
      <w:r>
        <w:t xml:space="preserve">, which were used as an input to a vehicle chassis model, </w:t>
      </w:r>
      <w:r w:rsidR="003F23A9">
        <w:t>implemented as an ODE model in MATLAB</w:t>
      </w:r>
      <w:r>
        <w:t xml:space="preserve">, to “drive” the vehicle through the </w:t>
      </w:r>
      <w:r w:rsidR="004821D6">
        <w:t>road network</w:t>
      </w:r>
      <w:r>
        <w:t xml:space="preserve">. </w:t>
      </w:r>
    </w:p>
    <w:p w14:paraId="0DF9EC87" w14:textId="24F5B2D0" w:rsidR="00143390" w:rsidRDefault="00C11690" w:rsidP="00C11690">
      <w:pPr>
        <w:pStyle w:val="BodyText"/>
      </w:pPr>
      <w:r w:rsidRPr="00DC723B">
        <w:t xml:space="preserve">There are many different </w:t>
      </w:r>
      <w:r>
        <w:t>vehicle models</w:t>
      </w:r>
      <w:r w:rsidR="001C3D2B">
        <w:t xml:space="preserve"> to choose from</w:t>
      </w:r>
      <w:r>
        <w:t>,</w:t>
      </w:r>
      <w:r w:rsidRPr="00DC723B">
        <w:t xml:space="preserve"> ranging in complexity, each with its own advantages. For example, the kinematic vehicle model</w:t>
      </w:r>
      <w:r>
        <w:t xml:space="preserve"> </w:t>
      </w:r>
      <w:sdt>
        <w:sdtPr>
          <w:rPr>
            <w:color w:val="000000"/>
          </w:rPr>
          <w:tag w:val="MENDELEY_CITATION_v3_eyJjaXRhdGlvbklEIjoiTUVOREVMRVlfQ0lUQVRJT05fOWQwNGNlYzctMTljZC00YmQ5LTliODAtMGM2NWMxNzMzNTYy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820008775"/>
          <w:placeholder>
            <w:docPart w:val="DefaultPlaceholder_-1854013440"/>
          </w:placeholder>
        </w:sdtPr>
        <w:sdtContent>
          <w:r w:rsidR="0043131F" w:rsidRPr="0043131F">
            <w:rPr>
              <w:color w:val="000000"/>
            </w:rPr>
            <w:t>[38]</w:t>
          </w:r>
        </w:sdtContent>
      </w:sdt>
      <w:r w:rsidRPr="00DC723B">
        <w:t xml:space="preserve"> assumes the slip </w:t>
      </w:r>
      <w:r w:rsidRPr="00DC723B">
        <w:t xml:space="preserve">angles of both wheels is equal to zero, neglecting lateral forces generated by the tires. Because of this, the model is only feasible at longitudinal speeds that produce little to no lateral tire forces (less than 5m/s) </w:t>
      </w:r>
      <w:sdt>
        <w:sdtPr>
          <w:rPr>
            <w:color w:val="000000"/>
          </w:rPr>
          <w:tag w:val="MENDELEY_CITATION_v3_eyJjaXRhdGlvbklEIjoiTUVOREVMRVlfQ0lUQVRJT05fOGM5ZjhmMzEtODU5OS00ZWEyLThlMDYtNTJmMjhlN2Y1Yzdh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2040864043"/>
          <w:placeholder>
            <w:docPart w:val="E5B0608C3B2E0A43AA9EC6F7E57AD28C"/>
          </w:placeholder>
        </w:sdtPr>
        <w:sdtContent>
          <w:r w:rsidR="0043131F" w:rsidRPr="0043131F">
            <w:rPr>
              <w:color w:val="000000"/>
            </w:rPr>
            <w:t>[38]</w:t>
          </w:r>
        </w:sdtContent>
      </w:sdt>
      <w:r w:rsidRPr="00DC723B">
        <w:t>. As the longitudinal speed increases and</w:t>
      </w:r>
      <w:r>
        <w:t>/or the</w:t>
      </w:r>
      <w:r w:rsidRPr="00DC723B">
        <w:t xml:space="preserve"> lateral tire forces and side slip angles increase, the accuracy of the kinematic model significantly </w:t>
      </w:r>
      <w:r w:rsidR="00A83E9B" w:rsidRPr="00DC723B">
        <w:t>decreases,</w:t>
      </w:r>
      <w:r w:rsidRPr="00DC723B">
        <w:t xml:space="preserve"> and the use of a more complex vehicle model is necessary</w:t>
      </w:r>
      <w:r w:rsidR="00A83E9B">
        <w:t xml:space="preserve">. </w:t>
      </w:r>
      <w:r w:rsidR="00143390">
        <w:t>The purpose of this paper is to discover areas of high friction utilization. A</w:t>
      </w:r>
      <w:r w:rsidR="00143390" w:rsidRPr="00DC723B">
        <w:t>t lower speeds, friction utilization is negligible</w:t>
      </w:r>
      <w:r w:rsidR="00143390">
        <w:t xml:space="preserve">, so it was determined a more complex model was needed. </w:t>
      </w:r>
    </w:p>
    <w:p w14:paraId="2B1EB039" w14:textId="51BB98AB" w:rsidR="00143390" w:rsidRDefault="00501C4A" w:rsidP="00501C4A">
      <w:pPr>
        <w:pStyle w:val="BodyText"/>
      </w:pPr>
      <w:r>
        <w:t>In this study, a</w:t>
      </w:r>
      <w:r w:rsidR="00143390">
        <w:t xml:space="preserve"> 7 degree</w:t>
      </w:r>
      <w:r w:rsidR="00AB1B85">
        <w:t>-</w:t>
      </w:r>
      <w:r w:rsidR="00143390">
        <w:t>of</w:t>
      </w:r>
      <w:r w:rsidR="00AB1B85">
        <w:t>-</w:t>
      </w:r>
      <w:r w:rsidR="00143390">
        <w:t xml:space="preserve">freedom (7DOF) vehicle model combined with a </w:t>
      </w:r>
      <w:ins w:id="284" w:author="Brennan, Sean N [2]" w:date="2023-06-18T16:05:00Z">
        <w:r w:rsidR="0020726A">
          <w:t xml:space="preserve">Pacejka </w:t>
        </w:r>
      </w:ins>
      <w:r w:rsidR="00143390">
        <w:t>brush tire model</w:t>
      </w:r>
      <w:del w:id="285" w:author="Brennan, Sean N [2]" w:date="2023-06-18T16:05:00Z">
        <w:r w:rsidR="00143390" w:rsidDel="0020726A">
          <w:delText>,</w:delText>
        </w:r>
      </w:del>
      <w:r w:rsidR="00143390">
        <w:t xml:space="preserve"> </w:t>
      </w:r>
      <w:r w:rsidR="00143390" w:rsidRPr="00DC723B">
        <w:t xml:space="preserve">similar to the version presented by Rajamani in </w:t>
      </w:r>
      <w:sdt>
        <w:sdtPr>
          <w:rPr>
            <w:color w:val="000000"/>
          </w:rPr>
          <w:tag w:val="MENDELEY_CITATION_v3_eyJjaXRhdGlvbklEIjoiTUVOREVMRVlfQ0lUQVRJT05fOTJkMzdlYmQtNmZkNC00MWFmLWE2Y2ItODhkZDY4N2Q2YzFlIiwicHJvcGVydGllcyI6eyJub3RlSW5kZXgiOjB9LCJpc0VkaXRlZCI6ZmFsc2UsIm1hbnVhbE92ZXJyaWRlIjp7ImlzTWFudWFsbHlPdmVycmlkZGVuIjpmYWxzZSwiY2l0ZXByb2NUZXh0IjoiWzE0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933745261"/>
          <w:placeholder>
            <w:docPart w:val="71728FAD87960F4192670FF4D417672B"/>
          </w:placeholder>
        </w:sdtPr>
        <w:sdtContent>
          <w:r w:rsidR="00143390" w:rsidRPr="0079450C">
            <w:rPr>
              <w:color w:val="000000"/>
            </w:rPr>
            <w:t>[14]</w:t>
          </w:r>
        </w:sdtContent>
      </w:sdt>
      <w:r w:rsidR="00143390">
        <w:t xml:space="preserve">, was employed. </w:t>
      </w:r>
      <w:r>
        <w:t xml:space="preserve">As well, a 3DOF vehicle model was used. Both models yielded accurate results. </w:t>
      </w:r>
      <w:r w:rsidR="00143390">
        <w:t xml:space="preserve">However, due to the fast dynamics of the wheels </w:t>
      </w:r>
      <w:r>
        <w:t>in the 7DOF model</w:t>
      </w:r>
      <w:r w:rsidR="00143390">
        <w:t xml:space="preserve">, the time step to </w:t>
      </w:r>
      <w:r>
        <w:t>integrate the 7DOF model with a 4</w:t>
      </w:r>
      <w:r w:rsidRPr="00D5520F">
        <w:rPr>
          <w:vertAlign w:val="superscript"/>
        </w:rPr>
        <w:t>th</w:t>
      </w:r>
      <w:r>
        <w:t xml:space="preserve"> order Runge</w:t>
      </w:r>
      <w:ins w:id="286" w:author="Brennan, Sean N [2]" w:date="2023-06-18T15:55:00Z">
        <w:r w:rsidR="00DA6380">
          <w:t>-</w:t>
        </w:r>
      </w:ins>
      <w:del w:id="287" w:author="Brennan, Sean N [2]" w:date="2023-06-18T15:55:00Z">
        <w:r w:rsidDel="00DA6380">
          <w:delText xml:space="preserve"> </w:delText>
        </w:r>
      </w:del>
      <w:r>
        <w:t>Kutta method</w:t>
      </w:r>
      <w:r w:rsidR="00143390">
        <w:t xml:space="preserve"> had to be particularly small (0.001s) to ensure </w:t>
      </w:r>
      <w:r w:rsidR="00AB1B85">
        <w:t>there would be no wheel lock up, which would lead to an inaccurate calculation of friction utilization.</w:t>
      </w:r>
      <w:r w:rsidR="00143390">
        <w:t xml:space="preserve"> This choice of time step caused the code run time to be substantially high, with it taking about 80 hours to analyze 1 hour of traffic simulation data.</w:t>
      </w:r>
      <w:r w:rsidR="00AB1B85">
        <w:t xml:space="preserve"> </w:t>
      </w:r>
      <w:r>
        <w:t>In contrast</w:t>
      </w:r>
      <w:r w:rsidR="00AB1B85">
        <w:t xml:space="preserve">, </w:t>
      </w:r>
      <w:r>
        <w:t>the</w:t>
      </w:r>
      <w:r w:rsidR="00AB1B85">
        <w:t xml:space="preserve"> 3</w:t>
      </w:r>
      <w:r>
        <w:t xml:space="preserve">DOF </w:t>
      </w:r>
      <w:r w:rsidR="00AB1B85">
        <w:t xml:space="preserve">vehicle model </w:t>
      </w:r>
      <w:r>
        <w:t xml:space="preserve">generates longitudinal wheel forces by directly controlling longitudinal wheel slip. </w:t>
      </w:r>
      <w:r w:rsidR="00AB1B85">
        <w:t xml:space="preserve">This allowed us to bypass the fast dynamics of the wheels to control the slower dynamics of the vehicle with a much </w:t>
      </w:r>
      <w:r>
        <w:t>larger</w:t>
      </w:r>
      <w:r w:rsidR="00AB1B85">
        <w:t xml:space="preserve"> time step of 0.05s. With the 3DOF model</w:t>
      </w:r>
      <w:r w:rsidR="00B71021">
        <w:t xml:space="preserve"> and </w:t>
      </w:r>
      <w:r>
        <w:t>larger</w:t>
      </w:r>
      <w:r w:rsidR="00B71021">
        <w:t xml:space="preserve"> time step, the 1-hour traffic simulation </w:t>
      </w:r>
      <w:r>
        <w:t>with nearly 15,000 vehicles</w:t>
      </w:r>
      <w:r w:rsidR="00B71021">
        <w:t xml:space="preserve"> </w:t>
      </w:r>
      <w:r>
        <w:t>can</w:t>
      </w:r>
      <w:r w:rsidR="00B71021">
        <w:t xml:space="preserve"> be analyzed in less than 3 hours</w:t>
      </w:r>
      <w:r>
        <w:t xml:space="preserve"> with non-optimized MATLAB code.</w:t>
      </w:r>
    </w:p>
    <w:p w14:paraId="3F219C4A" w14:textId="15F779E8" w:rsidR="00A83E9B" w:rsidRPr="00DC723B" w:rsidRDefault="00A83E9B" w:rsidP="0036111B">
      <w:pPr>
        <w:pStyle w:val="BodyText"/>
      </w:pPr>
      <w:r>
        <w:t>In the model employed in this study, t</w:t>
      </w:r>
      <w:r w:rsidRPr="00DC723B">
        <w:t xml:space="preserve">he </w:t>
      </w:r>
      <w:ins w:id="288" w:author="Brennan, Sean N [2]" w:date="2023-06-18T15:56:00Z">
        <w:r w:rsidR="00DA6380">
          <w:t xml:space="preserve">3 primary </w:t>
        </w:r>
      </w:ins>
      <w:r w:rsidRPr="00DC723B">
        <w:t xml:space="preserve">degrees of freedom </w:t>
      </w:r>
      <w:ins w:id="289" w:author="Brennan, Sean N [2]" w:date="2023-06-18T15:57:00Z">
        <w:r w:rsidR="00DA6380">
          <w:t xml:space="preserve">on both the 3DOF and 7DOF models </w:t>
        </w:r>
      </w:ins>
      <w:r w:rsidRPr="00DC723B">
        <w:t>includ</w:t>
      </w:r>
      <w:r>
        <w:t>e</w:t>
      </w:r>
      <w:ins w:id="290" w:author="Brennan, Sean N [2]" w:date="2023-06-18T15:56:00Z">
        <w:r w:rsidR="00DA6380">
          <w:t>:</w:t>
        </w:r>
      </w:ins>
      <w:r w:rsidRPr="00DC723B">
        <w:t xml:space="preserve"> longitudinal motion, lateral </w:t>
      </w:r>
      <w:r w:rsidR="005E1B1F" w:rsidRPr="00DC723B">
        <w:t>motion,</w:t>
      </w:r>
      <w:r w:rsidR="002921C6">
        <w:t xml:space="preserve"> and </w:t>
      </w:r>
      <w:r w:rsidRPr="00DC723B">
        <w:t>yaw rate</w:t>
      </w:r>
      <w:r w:rsidR="002921C6">
        <w:t>.</w:t>
      </w:r>
      <w:r w:rsidRPr="00DC723B">
        <w:t xml:space="preserve"> The longitudinal and lateral velocities are represented by </w:t>
      </w:r>
      <m:oMath>
        <m:acc>
          <m:accPr>
            <m:chr m:val="̇"/>
            <m:ctrlPr>
              <w:rPr>
                <w:rFonts w:ascii="Cambria Math" w:hAnsi="Cambria Math"/>
              </w:rPr>
            </m:ctrlPr>
          </m:accPr>
          <m:e>
            <m:r>
              <w:rPr>
                <w:rFonts w:ascii="Cambria Math" w:hAnsi="Cambria Math"/>
              </w:rPr>
              <m:t>x</m:t>
            </m:r>
          </m:e>
        </m:acc>
      </m:oMath>
      <w:r w:rsidRPr="00DC723B">
        <w:t xml:space="preserve"> and </w:t>
      </w:r>
      <m:oMath>
        <m:acc>
          <m:accPr>
            <m:chr m:val="̇"/>
            <m:ctrlPr>
              <w:rPr>
                <w:rFonts w:ascii="Cambria Math" w:hAnsi="Cambria Math"/>
              </w:rPr>
            </m:ctrlPr>
          </m:accPr>
          <m:e>
            <m:r>
              <w:rPr>
                <w:rFonts w:ascii="Cambria Math" w:hAnsi="Cambria Math"/>
              </w:rPr>
              <m:t>y</m:t>
            </m:r>
          </m:e>
        </m:acc>
      </m:oMath>
      <w:r w:rsidRPr="00DC723B">
        <w:t xml:space="preserve">, respectively, the yaw rate is represented by </w:t>
      </w:r>
      <m:oMath>
        <m:acc>
          <m:accPr>
            <m:chr m:val="̇"/>
            <m:ctrlPr>
              <w:rPr>
                <w:rFonts w:ascii="Cambria Math" w:hAnsi="Cambria Math"/>
              </w:rPr>
            </m:ctrlPr>
          </m:accPr>
          <m:e>
            <m:r>
              <w:rPr>
                <w:rFonts w:ascii="Cambria Math" w:hAnsi="Cambria Math"/>
              </w:rPr>
              <m:t>ψ</m:t>
            </m:r>
          </m:e>
        </m:acc>
      </m:oMath>
      <w:r w:rsidR="002921C6">
        <w:t>.</w:t>
      </w:r>
      <w:r w:rsidRPr="00DC723B">
        <w:t>The longitudinal motion is:</w:t>
      </w:r>
    </w:p>
    <w:p w14:paraId="07758D11" w14:textId="3ADF202B" w:rsidR="00A83E9B" w:rsidRPr="001B7C3C" w:rsidRDefault="00091B8E" w:rsidP="00A83E9B">
      <w:pPr>
        <w:rPr>
          <w:rFonts w:ascii="Symbol" w:hAnsi="Symbol"/>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xrr</m:t>
                  </m:r>
                </m:sub>
              </m:sSub>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r>
                    <w:rPr>
                      <w:rFonts w:ascii="Cambria Math" w:hAnsi="Cambria Math"/>
                    </w:rPr>
                    <m:t>2</m:t>
                  </m:r>
                </m:e>
              </m:d>
            </m:e>
          </m:eqArr>
        </m:oMath>
      </m:oMathPara>
    </w:p>
    <w:p w14:paraId="43B171E8" w14:textId="77777777" w:rsidR="00A83E9B" w:rsidRDefault="00A83E9B" w:rsidP="00A83E9B">
      <w:pPr>
        <w:rPr>
          <w:rFonts w:eastAsiaTheme="minorEastAsia"/>
        </w:rPr>
      </w:pPr>
      <w:r>
        <w:rPr>
          <w:rFonts w:eastAsiaTheme="minorEastAsia"/>
        </w:rPr>
        <w:t>The lateral motion is:</w:t>
      </w:r>
    </w:p>
    <w:p w14:paraId="096BBBFC" w14:textId="21130B0D" w:rsidR="00A83E9B" w:rsidRPr="006663C9" w:rsidRDefault="00091B8E" w:rsidP="00A83E9B">
      <w:pPr>
        <w:rPr>
          <w:rFonts w:eastAsiaTheme="minorEastAsia"/>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yrr</m:t>
                      </m:r>
                    </m:sub>
                  </m:sSub>
                </m:e>
              </m:func>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3</m:t>
                  </m:r>
                </m:e>
              </m:d>
            </m:e>
          </m:eqArr>
        </m:oMath>
      </m:oMathPara>
    </w:p>
    <w:p w14:paraId="051758D7" w14:textId="77777777" w:rsidR="00A83E9B" w:rsidRPr="00811567" w:rsidRDefault="00A83E9B" w:rsidP="00A83E9B">
      <w:pPr>
        <w:rPr>
          <w:iCs/>
          <w:color w:val="000000"/>
        </w:rPr>
      </w:pPr>
      <w:r>
        <w:rPr>
          <w:iCs/>
          <w:color w:val="000000"/>
        </w:rPr>
        <w:t>The yaw motion is:</w:t>
      </w:r>
    </w:p>
    <w:p w14:paraId="6BB7DC9C" w14:textId="77777777" w:rsidR="00A83E9B" w:rsidRPr="00D95EE5" w:rsidRDefault="00091B8E" w:rsidP="00A83E9B">
      <m:oMath>
        <m:eqArr>
          <m:eqArrPr>
            <m:maxDist m:val="1"/>
            <m:ctrlPr>
              <w:rPr>
                <w:rFonts w:ascii="Cambria Math" w:hAnsi="Cambria Math"/>
                <w:i/>
              </w:rPr>
            </m:ctrlPr>
          </m:eqArr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acc>
              <m:accPr>
                <m:chr m:val="̈"/>
                <m:ctrlPr>
                  <w:rPr>
                    <w:rFonts w:ascii="Cambria Math" w:eastAsiaTheme="minorEastAsia" w:hAnsi="Cambria Math"/>
                    <w:i/>
                  </w:rPr>
                </m:ctrlPr>
              </m:accPr>
              <m:e>
                <m:r>
                  <w:rPr>
                    <w:rFonts w:ascii="Cambria Math" w:eastAsiaTheme="minorEastAsia" w:hAnsi="Cambria Math"/>
                  </w:rPr>
                  <m:t>ψ</m:t>
                </m:r>
              </m:e>
            </m:acc>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cos</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e>
                </m:func>
              </m:e>
            </m:func>
            <m:r>
              <w:rPr>
                <w:rFonts w:ascii="Cambria Math" w:eastAsiaTheme="minorEastAsia" w:hAnsi="Cambria Math"/>
              </w:rPr>
              <m:t>#</m:t>
            </m:r>
            <m:ctrlPr>
              <w:rPr>
                <w:rFonts w:ascii="Cambria Math" w:eastAsiaTheme="minorEastAsia" w:hAnsi="Cambria Math"/>
                <w:i/>
              </w:rPr>
            </m:ctrlPr>
          </m:e>
        </m:eqArr>
      </m:oMath>
      <w:r w:rsidR="00A83E9B">
        <w:t xml:space="preserve"> </w:t>
      </w:r>
    </w:p>
    <w:p w14:paraId="079748D5" w14:textId="77777777" w:rsidR="00A83E9B" w:rsidRPr="000A22D9" w:rsidRDefault="00091B8E" w:rsidP="00A83E9B">
      <m:oMathPara>
        <m:oMathParaPr>
          <m:jc m:val="left"/>
        </m:oMathParaPr>
        <m:oMath>
          <m:eqArr>
            <m:eqArrPr>
              <m:maxDist m:val="1"/>
              <m:ctrlPr>
                <w:rPr>
                  <w:rFonts w:ascii="Cambria Math" w:hAnsi="Cambria Math"/>
                  <w:i/>
                </w:rPr>
              </m:ctrlPr>
            </m:eqArrPr>
            <m:e>
              <m:r>
                <w:rPr>
                  <w:rFonts w:ascii="Cambria Math" w:eastAsiaTheme="minorEastAsia" w:hAnsi="Cambria Math"/>
                </w:rPr>
                <m:t>-b</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e>
              </m: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δ</m:t>
                      </m:r>
                    </m:e>
                  </m:d>
                </m:e>
              </m:func>
              <m:r>
                <w:rPr>
                  <w:rFonts w:ascii="Cambria Math" w:eastAsiaTheme="minorEastAsia" w:hAnsi="Cambria Math"/>
                </w:rPr>
                <m:t>##</m:t>
              </m:r>
              <m:ctrlPr>
                <w:rPr>
                  <w:rFonts w:ascii="Cambria Math" w:eastAsiaTheme="minorEastAsia" w:hAnsi="Cambria Math"/>
                  <w:i/>
                </w:rPr>
              </m:ctrlPr>
            </m:e>
          </m:eqArr>
        </m:oMath>
      </m:oMathPara>
    </w:p>
    <w:p w14:paraId="6050CD08" w14:textId="2A1B8ECA" w:rsidR="00A83E9B" w:rsidRPr="000A22D9" w:rsidRDefault="00091B8E" w:rsidP="00A83E9B">
      <m:oMathPara>
        <m:oMath>
          <m:eqArr>
            <m:eqArrPr>
              <m:maxDist m:val="1"/>
              <m:ctrlPr>
                <w:rPr>
                  <w:rFonts w:ascii="Cambria Math" w:eastAsiaTheme="minorEastAsia" w:hAnsi="Cambria Math"/>
                  <w:i/>
                </w:rPr>
              </m:ctrlPr>
            </m:eqArr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m:t>
                  </m:r>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79A1A9B7" w14:textId="2B2955EF" w:rsidR="0036111B" w:rsidRDefault="00A83E9B" w:rsidP="00D5520F">
      <w:pPr>
        <w:jc w:val="both"/>
      </w:pPr>
      <w:r w:rsidRPr="00DC723B">
        <w:t xml:space="preserve">The steering angle of the vehicle is denoted by </w:t>
      </w:r>
      <m:oMath>
        <m:r>
          <w:rPr>
            <w:rFonts w:ascii="Cambria Math" w:hAnsi="Cambria Math"/>
          </w:rPr>
          <m:t>δ</m:t>
        </m:r>
      </m:oMath>
      <w:r w:rsidRPr="00DC723B">
        <w:t xml:space="preserve">. The longitudinal forces of the front left, front right, rear left, and rear right tires are given </w:t>
      </w:r>
      <w:r w:rsidRPr="009F0F66">
        <w:t xml:space="preserve">by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oMath>
      <w:r w:rsidRPr="009F0F66">
        <w:t xml:space="preserve">, respectively.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oMath>
      <w:r w:rsidR="003F23A9">
        <w:t xml:space="preserve"> </w:t>
      </w:r>
      <w:r w:rsidRPr="009C3021">
        <w:t xml:space="preserve">represent the lateral forces of the front left, front right, rear left, and rear right tires, respectively. Finally, </w:t>
      </w:r>
      <m:oMath>
        <m:r>
          <w:rPr>
            <w:rFonts w:ascii="Cambria Math" w:eastAsiaTheme="minorEastAsia" w:hAnsi="Cambria Math"/>
          </w:rPr>
          <m:t>a</m:t>
        </m:r>
      </m:oMath>
      <w:r w:rsidRPr="009F0F66">
        <w:t xml:space="preserve">, </w:t>
      </w:r>
      <m:oMath>
        <m:r>
          <w:rPr>
            <w:rFonts w:ascii="Cambria Math" w:eastAsiaTheme="minorEastAsia" w:hAnsi="Cambria Math"/>
          </w:rPr>
          <m:t>b</m:t>
        </m:r>
      </m:oMath>
      <w:r w:rsidRPr="009F0F66">
        <w:t xml:space="preserve">, and </w:t>
      </w:r>
      <m:oMath>
        <m:r>
          <w:rPr>
            <w:rFonts w:ascii="Cambria Math" w:eastAsiaTheme="minorEastAsia" w:hAnsi="Cambria Math"/>
          </w:rPr>
          <m:t>w</m:t>
        </m:r>
      </m:oMath>
      <w:r w:rsidR="009C3021" w:rsidRPr="00DC723B">
        <w:t xml:space="preserve"> </w:t>
      </w:r>
      <w:r w:rsidRPr="00DC723B">
        <w:t>represent the longitudinal distance from the center of gravity (cg) of the vehicle to the front wheels, the longitudinal distance from the cg of the vehicle to the rear wheels, and the lateral distance between the right and left wheels, respectively.</w:t>
      </w:r>
    </w:p>
    <w:p w14:paraId="147778BC" w14:textId="69675719" w:rsidR="00EC7211" w:rsidRDefault="00EC7211" w:rsidP="00EC7211">
      <w:pPr>
        <w:pStyle w:val="BodyText"/>
      </w:pPr>
      <w:del w:id="291" w:author="Brennan, Sean N [2]" w:date="2023-06-18T15:57:00Z">
        <w:r w:rsidDel="00DA6380">
          <w:lastRenderedPageBreak/>
          <w:delText>While the four wheels are not considered degrees-of-freedom in the 3DOF model</w:delText>
        </w:r>
      </w:del>
      <w:ins w:id="292" w:author="Brennan, Sean N [2]" w:date="2023-06-18T15:57:00Z">
        <w:r w:rsidR="00DA6380">
          <w:t>For the 7DOF model</w:t>
        </w:r>
      </w:ins>
      <w:r>
        <w:t xml:space="preserve">, the </w:t>
      </w:r>
      <w:del w:id="293" w:author="Brennan, Sean N [2]" w:date="2023-06-18T15:57:00Z">
        <w:r w:rsidDel="00DA6380">
          <w:delText>tire force model is still</w:delText>
        </w:r>
      </w:del>
      <w:ins w:id="294" w:author="Brennan, Sean N [2]" w:date="2023-06-18T15:57:00Z">
        <w:r w:rsidR="00DA6380">
          <w:t>four tires are</w:t>
        </w:r>
      </w:ins>
      <w:r>
        <w:t xml:space="preserve"> represented in this work through the wheel </w:t>
      </w:r>
      <w:del w:id="295" w:author="Brennan, Sean N [2]" w:date="2023-06-18T16:00:00Z">
        <w:r w:rsidDel="0020726A">
          <w:delText>slip velocity controller</w:delText>
        </w:r>
      </w:del>
      <w:ins w:id="296" w:author="Brennan, Sean N [2]" w:date="2023-06-18T16:00:00Z">
        <w:r w:rsidR="0020726A">
          <w:t>rotational dynamics assuming drive torque and brake torque are known</w:t>
        </w:r>
      </w:ins>
      <w:r>
        <w:t>. The wheel rotational dynamics are given by:</w:t>
      </w:r>
    </w:p>
    <w:p w14:paraId="465F8316" w14:textId="38DDC85F" w:rsidR="00EC7211" w:rsidRPr="0036111B" w:rsidRDefault="00091B8E" w:rsidP="00EC7211">
      <w:pPr>
        <w:jc w:val="both"/>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w</m:t>
                  </m:r>
                </m:sub>
              </m:sSub>
              <m:acc>
                <m:accPr>
                  <m:chr m:val="̇"/>
                  <m:ctrlPr>
                    <w:rPr>
                      <w:rFonts w:ascii="Cambria Math" w:hAnsi="Cambria Math"/>
                      <w:i/>
                    </w:rPr>
                  </m:ctrlPr>
                </m:accPr>
                <m:e>
                  <m:r>
                    <w:rPr>
                      <w:rFonts w:ascii="Cambria Math" w:hAnsi="Cambria Math"/>
                    </w:rPr>
                    <m:t>ω</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eff</m:t>
                  </m:r>
                </m:sub>
              </m:sSub>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d>
                <m:dPr>
                  <m:ctrlPr>
                    <w:rPr>
                      <w:rFonts w:ascii="Cambria Math" w:hAnsi="Cambria Math"/>
                      <w:i/>
                    </w:rPr>
                  </m:ctrlPr>
                </m:dPr>
                <m:e>
                  <m:r>
                    <w:rPr>
                      <w:rFonts w:ascii="Cambria Math" w:hAnsi="Cambria Math"/>
                    </w:rPr>
                    <m:t>5</m:t>
                  </m:r>
                </m:e>
              </m:d>
            </m:e>
          </m:eqArr>
        </m:oMath>
      </m:oMathPara>
    </w:p>
    <w:p w14:paraId="6BD28AC3" w14:textId="3D24CD28" w:rsidR="00EC7211" w:rsidRDefault="00EC7211" w:rsidP="00D5520F">
      <w:pPr>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represent the drive torque and </w:t>
      </w:r>
      <w:commentRangeStart w:id="297"/>
      <w:r>
        <w:t>brake torque, respectively</w:t>
      </w:r>
      <w:commentRangeEnd w:id="297"/>
      <w:r w:rsidR="0020726A">
        <w:rPr>
          <w:rStyle w:val="CommentReference"/>
          <w:rFonts w:eastAsiaTheme="minorHAnsi" w:cstheme="minorBidi"/>
          <w:color w:val="000000" w:themeColor="text1"/>
        </w:rPr>
        <w:commentReference w:id="297"/>
      </w:r>
      <w:ins w:id="298" w:author="Brennan, Sean N [2]" w:date="2023-06-18T17:46:00Z">
        <w:r w:rsidR="005741E6">
          <w:t xml:space="preserve">, with a controller given in </w:t>
        </w:r>
        <w:commentRangeStart w:id="299"/>
        <w:r w:rsidR="005741E6">
          <w:t>[]</w:t>
        </w:r>
        <w:commentRangeEnd w:id="299"/>
        <w:r w:rsidR="005741E6">
          <w:rPr>
            <w:rStyle w:val="CommentReference"/>
            <w:rFonts w:eastAsiaTheme="minorHAnsi" w:cstheme="minorBidi"/>
            <w:color w:val="000000" w:themeColor="text1"/>
          </w:rPr>
          <w:commentReference w:id="299"/>
        </w:r>
      </w:ins>
      <w:r>
        <w:t xml:space="preserve">. The effective wheel radius is symbolized by </w:t>
      </w:r>
      <m:oMath>
        <m:sSub>
          <m:sSubPr>
            <m:ctrlPr>
              <w:rPr>
                <w:rFonts w:ascii="Cambria Math" w:hAnsi="Cambria Math"/>
                <w:i/>
              </w:rPr>
            </m:ctrlPr>
          </m:sSubPr>
          <m:e>
            <m:r>
              <w:rPr>
                <w:rFonts w:ascii="Cambria Math" w:hAnsi="Cambria Math"/>
              </w:rPr>
              <m:t>r</m:t>
            </m:r>
          </m:e>
          <m:sub>
            <m:r>
              <w:rPr>
                <w:rFonts w:ascii="Cambria Math" w:hAnsi="Cambria Math"/>
              </w:rPr>
              <m:t>eff</m:t>
            </m:r>
          </m:sub>
        </m:sSub>
      </m:oMath>
      <w:r>
        <w:t xml:space="preserve"> and </w:t>
      </w:r>
      <m:oMath>
        <m:sSub>
          <m:sSubPr>
            <m:ctrlPr>
              <w:rPr>
                <w:rFonts w:ascii="Cambria Math" w:hAnsi="Cambria Math"/>
                <w:i/>
              </w:rPr>
            </m:ctrlPr>
          </m:sSubPr>
          <m:e>
            <m:r>
              <w:rPr>
                <w:rFonts w:ascii="Cambria Math" w:hAnsi="Cambria Math"/>
              </w:rPr>
              <m:t>J</m:t>
            </m:r>
          </m:e>
          <m:sub>
            <m:r>
              <w:rPr>
                <w:rFonts w:ascii="Cambria Math" w:hAnsi="Cambria Math"/>
              </w:rPr>
              <m:t>w</m:t>
            </m:r>
          </m:sub>
        </m:sSub>
      </m:oMath>
      <w:r>
        <w:t xml:space="preserve"> defines the rotational moment of inertia of each wheel. Equation (</w:t>
      </w:r>
      <w:ins w:id="300" w:author="Brennan, Sean N [2]" w:date="2023-06-18T15:56:00Z">
        <w:r w:rsidR="00DA6380">
          <w:t>5</w:t>
        </w:r>
      </w:ins>
      <w:del w:id="301" w:author="Brennan, Sean N [2]" w:date="2023-06-18T15:56:00Z">
        <w:r w:rsidDel="00DA6380">
          <w:delText>4</w:delText>
        </w:r>
      </w:del>
      <w:r>
        <w:t>) can be used for all four wheels.</w:t>
      </w:r>
      <w:ins w:id="302" w:author="Brennan, Sean N [2]" w:date="2023-06-18T16:01:00Z">
        <w:r w:rsidR="0020726A">
          <w:t xml:space="preserve"> Of note: the wheel slip behavior such as Anti-Lock Braking or Traction Control </w:t>
        </w:r>
      </w:ins>
      <w:ins w:id="303" w:author="Brennan, Sean N [2]" w:date="2023-06-18T16:02:00Z">
        <w:r w:rsidR="0020726A">
          <w:t xml:space="preserve">should be included, but it is beyond the scope of this paper which is assuming typical driving behaviors to </w:t>
        </w:r>
      </w:ins>
      <w:ins w:id="304" w:author="Brennan, Sean N [2]" w:date="2023-06-18T16:03:00Z">
        <w:r w:rsidR="0020726A">
          <w:t xml:space="preserve">determine conditions, </w:t>
        </w:r>
      </w:ins>
      <w:ins w:id="305" w:author="Brennan, Sean N [2]" w:date="2023-06-18T16:04:00Z">
        <w:r w:rsidR="0020726A">
          <w:t>if any, in which typical driving may lead to requiring wheel-slip control.</w:t>
        </w:r>
      </w:ins>
    </w:p>
    <w:p w14:paraId="32E84B59" w14:textId="6598A71A" w:rsidR="004A134F" w:rsidRPr="006663C9" w:rsidRDefault="001C3D2B" w:rsidP="004A134F">
      <w:pPr>
        <w:pStyle w:val="BodyText"/>
      </w:pPr>
      <w:r>
        <w:t xml:space="preserve">Once </w:t>
      </w:r>
      <w:r w:rsidR="004634D6">
        <w:t xml:space="preserve">the processed vehicle trajectories were created, </w:t>
      </w:r>
      <w:r>
        <w:t xml:space="preserve">the friction utilization </w:t>
      </w:r>
      <w:r w:rsidR="004634D6">
        <w:t>was</w:t>
      </w:r>
      <w:r>
        <w:t xml:space="preserve"> calculated</w:t>
      </w:r>
      <w:r w:rsidR="001F755C">
        <w:t xml:space="preserve"> based on the tire’s friction ellipse</w:t>
      </w:r>
      <w:r>
        <w:t xml:space="preserve">. </w:t>
      </w:r>
      <w:r w:rsidR="004A134F">
        <w:t xml:space="preserve">The friction ellipse </w:t>
      </w:r>
      <w:r w:rsidR="004A134F" w:rsidRPr="006663C9">
        <w:t>represents the interaction between a vehicle’s tire forces and the road. The ellipse is described by:</w:t>
      </w:r>
    </w:p>
    <w:p w14:paraId="570F6BFD" w14:textId="14B18C5A" w:rsidR="00471598" w:rsidRDefault="00091B8E" w:rsidP="00D5520F">
      <w:pPr>
        <w:jc w:val="both"/>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sSub>
                            <m:sSubPr>
                              <m:ctrlPr>
                                <w:rPr>
                                  <w:rFonts w:ascii="Cambria Math" w:hAnsi="Cambria Math"/>
                                  <w:i/>
                                </w:rPr>
                              </m:ctrlPr>
                            </m:sSubPr>
                            <m:e>
                              <m:r>
                                <w:rPr>
                                  <w:rFonts w:ascii="Cambria Math" w:hAnsi="Cambria Math"/>
                                </w:rPr>
                                <m:t>F</m:t>
                              </m:r>
                            </m:e>
                            <m:sub>
                              <m:r>
                                <w:rPr>
                                  <w:rFonts w:ascii="Cambria Math" w:hAnsi="Cambria Math"/>
                                </w:rPr>
                                <m:t>x,max</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y,max</m:t>
                              </m:r>
                            </m:sub>
                          </m:sSub>
                        </m:den>
                      </m:f>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6</m:t>
                  </m:r>
                </m:e>
              </m:d>
            </m:e>
          </m:eqArr>
        </m:oMath>
      </m:oMathPara>
    </w:p>
    <w:p w14:paraId="73AF7198" w14:textId="190535F0" w:rsidR="001C3D2B" w:rsidRDefault="004A134F" w:rsidP="004A134F">
      <w:pPr>
        <w:pStyle w:val="BodyText"/>
        <w:ind w:firstLine="0"/>
        <w:rPr>
          <w:color w:val="000000"/>
        </w:rPr>
      </w:pPr>
      <w:r>
        <w:t>w</w:t>
      </w:r>
      <w:r w:rsidRPr="006663C9">
        <w:t xml:space="preserve">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2425C1">
        <w:t xml:space="preserve"> </w:t>
      </w:r>
      <w:r w:rsidR="00CF67DD">
        <w:t xml:space="preserve">and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00CF67DD">
        <w:t xml:space="preserve"> are</w:t>
      </w:r>
      <w:r w:rsidRPr="006663C9">
        <w:t xml:space="preserve"> the longitudinal </w:t>
      </w:r>
      <w:r w:rsidR="00CF67DD">
        <w:t xml:space="preserve">and lateral </w:t>
      </w:r>
      <w:r w:rsidRPr="006663C9">
        <w:t xml:space="preserve">tire </w:t>
      </w:r>
      <w:r w:rsidR="00007C0C" w:rsidRPr="006663C9">
        <w:t xml:space="preserve">force, </w:t>
      </w:r>
      <w:r w:rsidR="00007C0C" w:rsidRPr="00007C0C">
        <w:t>respectively</w:t>
      </w:r>
      <w:r w:rsidR="00007C0C">
        <w:t>,</w:t>
      </w:r>
      <w:r w:rsidRPr="006663C9">
        <w:t xml:space="preserve"> and </w:t>
      </w:r>
      <m:oMath>
        <m:sSub>
          <m:sSubPr>
            <m:ctrlPr>
              <w:rPr>
                <w:rFonts w:ascii="Cambria Math" w:hAnsi="Cambria Math"/>
                <w:i/>
              </w:rPr>
            </m:ctrlPr>
          </m:sSubPr>
          <m:e>
            <m:r>
              <w:rPr>
                <w:rFonts w:ascii="Cambria Math" w:hAnsi="Cambria Math"/>
              </w:rPr>
              <m:t>F</m:t>
            </m:r>
          </m:e>
          <m:sub>
            <m:r>
              <w:rPr>
                <w:rFonts w:ascii="Cambria Math" w:hAnsi="Cambria Math"/>
              </w:rPr>
              <m:t>x,max</m:t>
            </m:r>
          </m:sub>
        </m:sSub>
      </m:oMath>
      <w:r w:rsidR="00CF67DD">
        <w:t xml:space="preserve"> </w:t>
      </w:r>
      <w:r w:rsidRPr="006663C9">
        <w:t xml:space="preserve">and </w:t>
      </w:r>
      <m:oMath>
        <m:sSub>
          <m:sSubPr>
            <m:ctrlPr>
              <w:rPr>
                <w:rFonts w:ascii="Cambria Math" w:hAnsi="Cambria Math"/>
                <w:i/>
              </w:rPr>
            </m:ctrlPr>
          </m:sSubPr>
          <m:e>
            <m:r>
              <w:rPr>
                <w:rFonts w:ascii="Cambria Math" w:hAnsi="Cambria Math"/>
              </w:rPr>
              <m:t>F</m:t>
            </m:r>
          </m:e>
          <m:sub>
            <m:r>
              <w:rPr>
                <w:rFonts w:ascii="Cambria Math" w:hAnsi="Cambria Math"/>
              </w:rPr>
              <m:t>y,max</m:t>
            </m:r>
          </m:sub>
        </m:sSub>
      </m:oMath>
      <w:r w:rsidRPr="006663C9">
        <w:t xml:space="preserve"> represent the maximum achievable longitudinal and lateral tire force, respectively.</w:t>
      </w:r>
      <w:r w:rsidR="00F35565">
        <w:t xml:space="preserve"> The final friction utilization, </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F35565">
        <w:t xml:space="preserve">, is represented by the following equation used by Torbic et al. in </w:t>
      </w:r>
      <w:sdt>
        <w:sdtPr>
          <w:rPr>
            <w:color w:val="000000"/>
          </w:rPr>
          <w:tag w:val="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730275805"/>
          <w:placeholder>
            <w:docPart w:val="DefaultPlaceholder_-1854013440"/>
          </w:placeholder>
        </w:sdtPr>
        <w:sdtContent>
          <w:r w:rsidR="0043131F" w:rsidRPr="0043131F">
            <w:rPr>
              <w:color w:val="000000"/>
            </w:rPr>
            <w:t>[19]</w:t>
          </w:r>
        </w:sdtContent>
      </w:sdt>
      <w:r w:rsidR="00F35565">
        <w:rPr>
          <w:color w:val="000000"/>
        </w:rPr>
        <w:t>:</w:t>
      </w:r>
    </w:p>
    <w:p w14:paraId="156CEFC8" w14:textId="15F83A45" w:rsidR="00F35565" w:rsidRPr="009F0F66" w:rsidRDefault="00091B8E" w:rsidP="004A134F">
      <w:pPr>
        <w:pStyle w:val="BodyText"/>
        <w:ind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 xml:space="preserve">= </m:t>
              </m:r>
              <m:rad>
                <m:radPr>
                  <m:ctrlPr>
                    <w:rPr>
                      <w:rFonts w:ascii="Cambria Math" w:hAnsi="Cambria Math"/>
                      <w:i/>
                    </w:rPr>
                  </m:ctrlPr>
                </m:radPr>
                <m:deg>
                  <m:r>
                    <w:rPr>
                      <w:rFonts w:ascii="Cambria Math" w:hAnsi="Cambria Math"/>
                    </w:rPr>
                    <m:t>2</m:t>
                  </m:r>
                </m:deg>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N</m:t>
                              </m:r>
                            </m:den>
                          </m:f>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r>
                            <w:rPr>
                              <w:rFonts w:ascii="Cambria Math" w:hAnsi="Cambria Math"/>
                            </w:rPr>
                            <m:t>N</m:t>
                          </m:r>
                        </m:den>
                      </m:f>
                      <m:r>
                        <w:rPr>
                          <w:rFonts w:ascii="Cambria Math" w:hAnsi="Cambria Math"/>
                        </w:rPr>
                        <m:t>)</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7</m:t>
                  </m:r>
                </m:e>
              </m:d>
            </m:e>
          </m:eqArr>
        </m:oMath>
      </m:oMathPara>
    </w:p>
    <w:p w14:paraId="443334A8" w14:textId="7689EC66" w:rsidR="00F35565" w:rsidRPr="00F35565" w:rsidRDefault="00190D33" w:rsidP="009F0F66">
      <w:pPr>
        <w:pStyle w:val="BodyText"/>
        <w:ind w:firstLine="0"/>
      </w:pPr>
      <w:r>
        <w:t xml:space="preserve">where </w:t>
      </w:r>
      <m:oMath>
        <m:r>
          <w:rPr>
            <w:rFonts w:ascii="Cambria Math" w:hAnsi="Cambria Math"/>
          </w:rPr>
          <m:t>N</m:t>
        </m:r>
      </m:oMath>
      <w:r>
        <w:t xml:space="preserve"> represents the normal force of the tire. This equation is used for all four tires, where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t xml:space="preserve">, and </w:t>
      </w:r>
      <m:oMath>
        <m:r>
          <w:rPr>
            <w:rFonts w:ascii="Cambria Math" w:hAnsi="Cambria Math"/>
          </w:rPr>
          <m:t>N</m:t>
        </m:r>
      </m:oMath>
      <w:r>
        <w:t xml:space="preserve"> are the values of the tire of interest.</w:t>
      </w:r>
    </w:p>
    <w:p w14:paraId="39DEBFD8" w14:textId="3F2CBEC1" w:rsidR="00554356" w:rsidRPr="003101BD" w:rsidRDefault="009A65AE" w:rsidP="009F0F66">
      <w:pPr>
        <w:pStyle w:val="Heading2"/>
      </w:pPr>
      <w:r w:rsidRPr="003101BD">
        <w:t>Mapping Friction Demand to its Geolocation</w:t>
      </w:r>
    </w:p>
    <w:p w14:paraId="71C0BE29" w14:textId="3DA80AC0" w:rsidR="002F1AE6" w:rsidRPr="00721B35" w:rsidRDefault="006C5C73" w:rsidP="00D5520F">
      <w:pPr>
        <w:pStyle w:val="BodyText"/>
      </w:pPr>
      <w:r w:rsidRPr="0075476F">
        <w:t>Once the friction utilization has been calculated</w:t>
      </w:r>
      <w:r w:rsidR="00937D4F">
        <w:t xml:space="preserve"> for each vehicle trajectory</w:t>
      </w:r>
      <w:r w:rsidRPr="0075476F">
        <w:t xml:space="preserve">, </w:t>
      </w:r>
      <w:r w:rsidR="009D4936">
        <w:t>it</w:t>
      </w:r>
      <w:r w:rsidR="00F90A90">
        <w:t xml:space="preserve"> </w:t>
      </w:r>
      <w:r w:rsidR="009D4936">
        <w:t xml:space="preserve">is </w:t>
      </w:r>
      <w:r w:rsidR="00937D4F">
        <w:t>mapped</w:t>
      </w:r>
      <w:r w:rsidRPr="0075476F">
        <w:t xml:space="preserve"> to its </w:t>
      </w:r>
      <w:r w:rsidR="009D4936">
        <w:t xml:space="preserve">associated </w:t>
      </w:r>
      <w:r w:rsidRPr="0075476F">
        <w:t xml:space="preserve">geolocation on a map of State College. </w:t>
      </w:r>
      <w:r w:rsidR="007D2AC2">
        <w:t xml:space="preserve">For the purposes of this paper, the </w:t>
      </w:r>
      <w:r w:rsidR="00471598">
        <w:t>“characteristic”</w:t>
      </w:r>
      <w:r w:rsidR="007D2AC2">
        <w:t xml:space="preserve"> </w:t>
      </w:r>
      <w:r w:rsidR="00471598">
        <w:t>behavior</w:t>
      </w:r>
      <w:r w:rsidR="007D2AC2">
        <w:t xml:space="preserve"> cases were analyzed. This </w:t>
      </w:r>
      <w:r w:rsidR="00471598">
        <w:t xml:space="preserve">“characteristic” behavior </w:t>
      </w:r>
      <w:r w:rsidR="007D2AC2">
        <w:t xml:space="preserve">means that </w:t>
      </w:r>
      <w:r w:rsidR="007D2AC2">
        <w:rPr>
          <w:rFonts w:eastAsiaTheme="minorHAnsi"/>
        </w:rPr>
        <w:t>for every trajectory analyzed, the vehicles were assumed to be the same (length, weight, cornering stiffness, etc.), and only</w:t>
      </w:r>
      <w:r w:rsidR="00471598">
        <w:rPr>
          <w:rFonts w:eastAsiaTheme="minorHAnsi"/>
        </w:rPr>
        <w:t xml:space="preserve"> </w:t>
      </w:r>
      <w:r w:rsidR="007D2AC2">
        <w:rPr>
          <w:rFonts w:eastAsiaTheme="minorHAnsi"/>
        </w:rPr>
        <w:t xml:space="preserve">reference vehicle trajectories </w:t>
      </w:r>
      <w:r w:rsidR="009D4936">
        <w:rPr>
          <w:rFonts w:eastAsiaTheme="minorHAnsi"/>
        </w:rPr>
        <w:t xml:space="preserve">that </w:t>
      </w:r>
      <w:r w:rsidR="007D2AC2">
        <w:rPr>
          <w:rFonts w:eastAsiaTheme="minorHAnsi"/>
        </w:rPr>
        <w:t>had no lane changes were analyzed</w:t>
      </w:r>
      <w:ins w:id="306" w:author="Brennan, Sean N [2]" w:date="2023-06-18T17:46:00Z">
        <w:r w:rsidR="008217F2">
          <w:rPr>
            <w:rFonts w:eastAsiaTheme="minorHAnsi"/>
          </w:rPr>
          <w:t xml:space="preserve">, as such maneuvers </w:t>
        </w:r>
      </w:ins>
      <w:ins w:id="307" w:author="Brennan, Sean N [2]" w:date="2023-06-18T17:47:00Z">
        <w:r w:rsidR="008217F2">
          <w:rPr>
            <w:rFonts w:eastAsiaTheme="minorHAnsi"/>
          </w:rPr>
          <w:t>greatly change the friction demand (see [</w:t>
        </w:r>
        <w:commentRangeStart w:id="308"/>
        <w:r w:rsidR="008217F2">
          <w:rPr>
            <w:rFonts w:eastAsiaTheme="minorHAnsi"/>
          </w:rPr>
          <w:t>citation</w:t>
        </w:r>
        <w:commentRangeEnd w:id="308"/>
        <w:r w:rsidR="008217F2">
          <w:rPr>
            <w:rStyle w:val="CommentReference"/>
            <w:rFonts w:eastAsiaTheme="minorHAnsi" w:cstheme="minorBidi"/>
            <w:color w:val="000000" w:themeColor="text1"/>
            <w:spacing w:val="0"/>
          </w:rPr>
          <w:commentReference w:id="308"/>
        </w:r>
        <w:r w:rsidR="008217F2">
          <w:rPr>
            <w:rFonts w:eastAsiaTheme="minorHAnsi"/>
          </w:rPr>
          <w:t>] for details)</w:t>
        </w:r>
      </w:ins>
      <w:r w:rsidR="007D2AC2">
        <w:rPr>
          <w:rFonts w:eastAsiaTheme="minorHAnsi"/>
        </w:rPr>
        <w:t xml:space="preserve">. </w:t>
      </w:r>
      <w:r w:rsidR="00C631C7">
        <w:t xml:space="preserve">Also, because multiple vehicles drive over </w:t>
      </w:r>
      <w:del w:id="309" w:author="Brennan, Sean N [2]" w:date="2023-06-18T17:47:00Z">
        <w:r w:rsidR="00C631C7" w:rsidDel="008217F2">
          <w:delText>a section ID</w:delText>
        </w:r>
      </w:del>
      <w:ins w:id="310" w:author="Brennan, Sean N [2]" w:date="2023-06-18T17:47:00Z">
        <w:r w:rsidR="008217F2">
          <w:t>each road segment</w:t>
        </w:r>
      </w:ins>
      <w:r w:rsidR="00C631C7">
        <w:t xml:space="preserve"> in the traffic simulation, </w:t>
      </w:r>
      <w:r w:rsidR="00471598">
        <w:t>some sections included hundreds of vehicle traversals. The data analysis revealed</w:t>
      </w:r>
      <w:r w:rsidR="00C631C7">
        <w:t xml:space="preserve"> that it is not necessary to simulate every single </w:t>
      </w:r>
      <w:r w:rsidR="00471598">
        <w:t xml:space="preserve">vehicle </w:t>
      </w:r>
      <w:r w:rsidR="00C631C7">
        <w:t>trajectory. Instead,</w:t>
      </w:r>
      <w:r w:rsidR="00471598">
        <w:t xml:space="preserve"> if there were more than 75 vehicles traversing a section, only the first 75 vehicle</w:t>
      </w:r>
      <w:r w:rsidR="00B01860">
        <w:t>s</w:t>
      </w:r>
      <w:r w:rsidR="00471598">
        <w:t xml:space="preserve"> were analyzed</w:t>
      </w:r>
      <w:r w:rsidR="00C631C7">
        <w:t xml:space="preserve"> while keeping track of the minimum, maximum, and average friction </w:t>
      </w:r>
      <w:r w:rsidR="00983E56">
        <w:t xml:space="preserve">utilization </w:t>
      </w:r>
      <w:r w:rsidR="00471598">
        <w:t>for each vehicle</w:t>
      </w:r>
      <w:r w:rsidR="00983E56">
        <w:t xml:space="preserve">, </w:t>
      </w:r>
      <w:r w:rsidR="00983E56" w:rsidRPr="004E60D9">
        <w:t>stored relative to the vehicle’s geolocation</w:t>
      </w:r>
      <w:r w:rsidR="00C631C7">
        <w:t>.</w:t>
      </w:r>
      <w:r w:rsidR="00983E56">
        <w:t xml:space="preserve"> </w:t>
      </w:r>
      <w:r w:rsidRPr="00721B35">
        <w:t>In the traffic simulation,</w:t>
      </w:r>
      <w:r w:rsidR="00471598" w:rsidRPr="00721B35">
        <w:t xml:space="preserve"> it was also assumed that</w:t>
      </w:r>
      <w:r w:rsidRPr="00721B35">
        <w:t xml:space="preserve"> the vehicles experience nominal road conditions. In other words, the road surface condition is representative of a dry road on a sunny day with the maximum amount of friction (</w:t>
      </w:r>
      <m:oMath>
        <m:r>
          <w:rPr>
            <w:rFonts w:ascii="Cambria Math" w:hAnsi="Cambria Math"/>
          </w:rPr>
          <m:t>μ</m:t>
        </m:r>
        <m:r>
          <m:rPr>
            <m:sty m:val="p"/>
          </m:rPr>
          <w:rPr>
            <w:rFonts w:ascii="Cambria Math" w:hAnsi="Cambria Math"/>
          </w:rPr>
          <m:t>=1.0</m:t>
        </m:r>
      </m:oMath>
      <w:r w:rsidRPr="00D5520F">
        <w:t>)</w:t>
      </w:r>
      <w:r w:rsidRPr="00721B35">
        <w:t xml:space="preserve"> available to the vehicle</w:t>
      </w:r>
      <w:r w:rsidRPr="00D5520F">
        <w:t>.</w:t>
      </w:r>
    </w:p>
    <w:p w14:paraId="16172DB1" w14:textId="763F9613" w:rsidR="008E6DF6" w:rsidRDefault="008E6DF6" w:rsidP="009F0F66">
      <w:pPr>
        <w:pStyle w:val="Heading3"/>
      </w:pPr>
      <w:r>
        <w:t>Mapping Friction Utilization</w:t>
      </w:r>
    </w:p>
    <w:p w14:paraId="4369B0A3" w14:textId="6B5D6A9C" w:rsidR="009F0F66" w:rsidRDefault="009F0F66" w:rsidP="009F0F66">
      <w:pPr>
        <w:pStyle w:val="body-text"/>
      </w:pPr>
      <w:r>
        <w:t xml:space="preserve">A color bar using </w:t>
      </w:r>
      <w:r w:rsidR="00021F4B">
        <w:t xml:space="preserve">friction </w:t>
      </w:r>
      <w:r w:rsidR="002A63FF">
        <w:t>utilization</w:t>
      </w:r>
      <w:r w:rsidR="00021F4B">
        <w:t xml:space="preserve"> values ranging from low of zero (green) to high of 1</w:t>
      </w:r>
      <w:r>
        <w:t xml:space="preserve"> </w:t>
      </w:r>
      <w:r w:rsidR="00021F4B">
        <w:t xml:space="preserve">(red) </w:t>
      </w:r>
      <w:r>
        <w:t xml:space="preserve">was chosen to represent the friction utilization values on the map of State College. </w:t>
      </w:r>
      <w:r w:rsidR="006C5C73" w:rsidRPr="0075476F">
        <w:t xml:space="preserve">In </w:t>
      </w:r>
      <w:r w:rsidR="006C5C73" w:rsidRPr="0075476F">
        <w:t>locations where the friction utilization is greater than 0.</w:t>
      </w:r>
      <w:r>
        <w:t>75</w:t>
      </w:r>
      <w:r w:rsidR="00021F4B">
        <w:t>, this indicates a</w:t>
      </w:r>
      <w:r w:rsidR="006C5C73" w:rsidRPr="0075476F">
        <w:t xml:space="preserve"> location requir</w:t>
      </w:r>
      <w:r w:rsidR="00021F4B">
        <w:t>ing</w:t>
      </w:r>
      <w:r w:rsidR="006C5C73" w:rsidRPr="0075476F">
        <w:t xml:space="preserve"> a large amount of friction supply for vehicles to safely travel. In locations where the friction utilization ranges from 0.</w:t>
      </w:r>
      <w:r w:rsidR="000E5DF8">
        <w:t>3</w:t>
      </w:r>
      <w:r w:rsidR="009509A6">
        <w:t>6</w:t>
      </w:r>
      <w:r w:rsidR="006C5C73" w:rsidRPr="0075476F">
        <w:t xml:space="preserve"> to 0.7</w:t>
      </w:r>
      <w:r>
        <w:t>4</w:t>
      </w:r>
      <w:r w:rsidR="006C5C73" w:rsidRPr="0075476F">
        <w:t xml:space="preserve">, the map </w:t>
      </w:r>
      <w:r w:rsidR="00021F4B">
        <w:t>is generally</w:t>
      </w:r>
      <w:r w:rsidR="00021F4B" w:rsidRPr="0075476F">
        <w:t xml:space="preserve"> </w:t>
      </w:r>
      <w:r w:rsidR="006C5C73" w:rsidRPr="0075476F">
        <w:t>in yellow</w:t>
      </w:r>
      <w:r w:rsidR="00021F4B">
        <w:t xml:space="preserve">, indicating </w:t>
      </w:r>
      <w:r w:rsidR="006C5C73" w:rsidRPr="0075476F">
        <w:t>a moderate amount of friction is used. Finally, locations where the friction utilization is lower than 0.</w:t>
      </w:r>
      <w:r w:rsidR="000E5DF8">
        <w:t>3</w:t>
      </w:r>
      <w:r w:rsidR="006C5C73" w:rsidRPr="0075476F">
        <w:t xml:space="preserve">5 </w:t>
      </w:r>
      <w:r w:rsidR="00021F4B">
        <w:t>are generally</w:t>
      </w:r>
      <w:r w:rsidR="006C5C73" w:rsidRPr="0075476F">
        <w:t xml:space="preserve"> green, meaning minimal friction is used for a vehicle to safely travel. </w:t>
      </w:r>
      <w:r>
        <w:t xml:space="preserve">Figure 2 presents </w:t>
      </w:r>
      <w:r w:rsidR="004A2732">
        <w:t xml:space="preserve">a </w:t>
      </w:r>
      <w:r w:rsidR="00E155D5">
        <w:t xml:space="preserve">map of </w:t>
      </w:r>
      <w:r w:rsidR="004A2732">
        <w:t xml:space="preserve">the </w:t>
      </w:r>
      <w:r w:rsidR="00E155D5">
        <w:t xml:space="preserve">maximum </w:t>
      </w:r>
      <w:r>
        <w:t xml:space="preserve">friction utilization for the entire State College </w:t>
      </w:r>
      <w:r w:rsidR="004821D6">
        <w:t>Road network</w:t>
      </w:r>
      <w:r>
        <w:t>.</w:t>
      </w:r>
      <w:r w:rsidR="00021F4B">
        <w:t xml:space="preserve"> Spot locations of large friction utilization clearly show sharp curves, signalized intersections, highway off- and on-ramps, and stop sign areas.</w:t>
      </w:r>
    </w:p>
    <w:p w14:paraId="77DD0B4A" w14:textId="6F85E9C8" w:rsidR="009A65F2" w:rsidRDefault="00E155D5" w:rsidP="00D5520F">
      <w:pPr>
        <w:pStyle w:val="body-text"/>
        <w:keepNext/>
        <w:ind w:firstLine="0"/>
        <w:jc w:val="center"/>
      </w:pPr>
      <w:del w:id="311" w:author="Brennan, Sean N" w:date="2023-06-19T15:39:00Z">
        <w:r w:rsidRPr="00E155D5" w:rsidDel="00451B60">
          <w:rPr>
            <w:noProof/>
          </w:rPr>
          <w:drawing>
            <wp:inline distT="0" distB="0" distL="0" distR="0" wp14:anchorId="349ACDA2" wp14:editId="609DD509">
              <wp:extent cx="2761515" cy="155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515" cy="1554480"/>
                      </a:xfrm>
                      <a:prstGeom prst="rect">
                        <a:avLst/>
                      </a:prstGeom>
                    </pic:spPr>
                  </pic:pic>
                </a:graphicData>
              </a:graphic>
            </wp:inline>
          </w:drawing>
        </w:r>
      </w:del>
      <w:ins w:id="312" w:author="Brennan, Sean N" w:date="2023-06-19T15:39:00Z">
        <w:r w:rsidR="00451B60" w:rsidRPr="00451B60">
          <w:drawing>
            <wp:inline distT="0" distB="0" distL="0" distR="0" wp14:anchorId="7F668235" wp14:editId="1D274E72">
              <wp:extent cx="3108960" cy="1750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8960" cy="1750060"/>
                      </a:xfrm>
                      <a:prstGeom prst="rect">
                        <a:avLst/>
                      </a:prstGeom>
                    </pic:spPr>
                  </pic:pic>
                </a:graphicData>
              </a:graphic>
            </wp:inline>
          </w:drawing>
        </w:r>
      </w:ins>
      <w:r w:rsidRPr="00E155D5" w:rsidDel="0012251D">
        <w:t xml:space="preserve"> </w:t>
      </w:r>
    </w:p>
    <w:p w14:paraId="7229F2EF" w14:textId="139516BD" w:rsidR="009A65F2" w:rsidRDefault="009A65F2" w:rsidP="00D5520F">
      <w:pPr>
        <w:pStyle w:val="table-figure-caption"/>
      </w:pPr>
      <w:r>
        <w:t xml:space="preserve">Figure </w:t>
      </w:r>
      <w:fldSimple w:instr=" SEQ Figure \* ARABIC ">
        <w:r w:rsidR="00EC7211">
          <w:rPr>
            <w:noProof/>
          </w:rPr>
          <w:t>2</w:t>
        </w:r>
      </w:fldSimple>
      <w:r>
        <w:t xml:space="preserve">. </w:t>
      </w:r>
      <w:r w:rsidR="00E155D5">
        <w:t>Maximum friction u</w:t>
      </w:r>
      <w:r>
        <w:t xml:space="preserve">tilization map of the entire State College </w:t>
      </w:r>
      <w:r w:rsidR="004821D6">
        <w:t>Road network</w:t>
      </w:r>
    </w:p>
    <w:p w14:paraId="46B574B9" w14:textId="23D2F868" w:rsidR="009F0F66" w:rsidRPr="009F0F66" w:rsidRDefault="00005BB7" w:rsidP="009F0F66">
      <w:pPr>
        <w:pStyle w:val="Heading1"/>
        <w:rPr>
          <w:rFonts w:eastAsiaTheme="minorHAnsi"/>
        </w:rPr>
      </w:pPr>
      <w:r>
        <w:rPr>
          <w:rFonts w:eastAsiaTheme="minorHAnsi"/>
        </w:rPr>
        <w:t>Results</w:t>
      </w:r>
    </w:p>
    <w:p w14:paraId="133E95E3" w14:textId="000B2117" w:rsidR="009A65F2" w:rsidRDefault="003A1139" w:rsidP="001A5578">
      <w:pPr>
        <w:pStyle w:val="body-text"/>
        <w:keepNext/>
        <w:ind w:firstLine="0"/>
        <w:jc w:val="center"/>
      </w:pPr>
      <w:r w:rsidRPr="003A1139">
        <w:rPr>
          <w:rFonts w:ascii="Times New Roman" w:hAnsi="Times New Roman"/>
          <w:noProof/>
          <w:color w:val="auto"/>
        </w:rPr>
        <w:t xml:space="preserve"> </w:t>
      </w:r>
      <w:del w:id="313" w:author="Brennan, Sean N" w:date="2023-06-19T15:44:00Z">
        <w:r w:rsidR="005B581B" w:rsidRPr="005B581B" w:rsidDel="00091B8E">
          <w:rPr>
            <w:rFonts w:ascii="Times New Roman" w:hAnsi="Times New Roman"/>
            <w:noProof/>
            <w:color w:val="auto"/>
          </w:rPr>
          <w:drawing>
            <wp:inline distT="0" distB="0" distL="0" distR="0" wp14:anchorId="68534CD7" wp14:editId="3FCFE556">
              <wp:extent cx="2761515" cy="1554480"/>
              <wp:effectExtent l="0" t="0" r="0" b="0"/>
              <wp:docPr id="4" name="Content Placeholder 3">
                <a:extLst xmlns:a="http://schemas.openxmlformats.org/drawingml/2006/main">
                  <a:ext uri="{FF2B5EF4-FFF2-40B4-BE49-F238E27FC236}">
                    <a16:creationId xmlns:a16="http://schemas.microsoft.com/office/drawing/2014/main" id="{A8C8FB8A-9C96-9FB5-EABB-3AAE05CE7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8C8FB8A-9C96-9FB5-EABB-3AAE05CE7728}"/>
                          </a:ext>
                        </a:extLst>
                      </pic:cNvPr>
                      <pic:cNvPicPr>
                        <a:picLocks noGrp="1" noChangeAspect="1"/>
                      </pic:cNvPicPr>
                    </pic:nvPicPr>
                    <pic:blipFill>
                      <a:blip r:embed="rId16"/>
                      <a:stretch>
                        <a:fillRect/>
                      </a:stretch>
                    </pic:blipFill>
                    <pic:spPr>
                      <a:xfrm>
                        <a:off x="0" y="0"/>
                        <a:ext cx="2761515" cy="1554480"/>
                      </a:xfrm>
                      <a:prstGeom prst="rect">
                        <a:avLst/>
                      </a:prstGeom>
                    </pic:spPr>
                  </pic:pic>
                </a:graphicData>
              </a:graphic>
            </wp:inline>
          </w:drawing>
        </w:r>
      </w:del>
      <w:ins w:id="314" w:author="Brennan, Sean N" w:date="2023-06-19T15:44:00Z">
        <w:r w:rsidR="00091B8E" w:rsidRPr="00091B8E">
          <w:rPr>
            <w:rFonts w:ascii="Times New Roman" w:hAnsi="Times New Roman"/>
            <w:noProof/>
            <w:color w:val="auto"/>
          </w:rPr>
          <w:drawing>
            <wp:inline distT="0" distB="0" distL="0" distR="0" wp14:anchorId="4601259A" wp14:editId="4CE5B981">
              <wp:extent cx="2743200" cy="15441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58051" cy="1552531"/>
                      </a:xfrm>
                      <a:prstGeom prst="rect">
                        <a:avLst/>
                      </a:prstGeom>
                    </pic:spPr>
                  </pic:pic>
                </a:graphicData>
              </a:graphic>
            </wp:inline>
          </w:drawing>
        </w:r>
      </w:ins>
    </w:p>
    <w:p w14:paraId="196B72CE" w14:textId="597BF8A3" w:rsidR="009A65F2" w:rsidRDefault="009A65F2" w:rsidP="00D5520F">
      <w:pPr>
        <w:pStyle w:val="table-figure-caption"/>
      </w:pPr>
      <w:r>
        <w:t xml:space="preserve">Figure </w:t>
      </w:r>
      <w:fldSimple w:instr=" SEQ Figure \* ARABIC ">
        <w:r w:rsidR="00EC7211">
          <w:rPr>
            <w:noProof/>
          </w:rPr>
          <w:t>3</w:t>
        </w:r>
      </w:fldSimple>
      <w:r>
        <w:t xml:space="preserve">. </w:t>
      </w:r>
      <w:r w:rsidR="003A1139">
        <w:t>Maximum f</w:t>
      </w:r>
      <w:r>
        <w:t>riction utilization map zoomed in on downtown State College</w:t>
      </w:r>
    </w:p>
    <w:p w14:paraId="6D41229F" w14:textId="3AEF433E" w:rsidR="00447D92" w:rsidRDefault="00E155D5" w:rsidP="00E155D5">
      <w:pPr>
        <w:pStyle w:val="table-figure-caption"/>
        <w:keepNext/>
      </w:pPr>
      <w:del w:id="315" w:author="Brennan, Sean N" w:date="2023-06-19T15:46:00Z">
        <w:r w:rsidRPr="00E155D5" w:rsidDel="00091B8E">
          <w:rPr>
            <w:noProof/>
          </w:rPr>
          <w:drawing>
            <wp:inline distT="0" distB="0" distL="0" distR="0" wp14:anchorId="0916688F" wp14:editId="3CF069F4">
              <wp:extent cx="2925019" cy="1645920"/>
              <wp:effectExtent l="0" t="0" r="0" b="5080"/>
              <wp:docPr id="15" name="Content Placeholder 11" descr="Chart&#10;&#10;Description automatically generated">
                <a:extLst xmlns:a="http://schemas.openxmlformats.org/drawingml/2006/main">
                  <a:ext uri="{FF2B5EF4-FFF2-40B4-BE49-F238E27FC236}">
                    <a16:creationId xmlns:a16="http://schemas.microsoft.com/office/drawing/2014/main" id="{42334588-C624-0E83-8C50-7A9DBFFE8C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Chart&#10;&#10;Description automatically generated">
                        <a:extLst>
                          <a:ext uri="{FF2B5EF4-FFF2-40B4-BE49-F238E27FC236}">
                            <a16:creationId xmlns:a16="http://schemas.microsoft.com/office/drawing/2014/main" id="{42334588-C624-0E83-8C50-7A9DBFFE8C50}"/>
                          </a:ext>
                        </a:extLst>
                      </pic:cNvPr>
                      <pic:cNvPicPr>
                        <a:picLocks noGrp="1" noChangeAspect="1"/>
                      </pic:cNvPicPr>
                    </pic:nvPicPr>
                    <pic:blipFill>
                      <a:blip r:embed="rId18"/>
                      <a:stretch>
                        <a:fillRect/>
                      </a:stretch>
                    </pic:blipFill>
                    <pic:spPr>
                      <a:xfrm>
                        <a:off x="0" y="0"/>
                        <a:ext cx="2925019" cy="1645920"/>
                      </a:xfrm>
                      <a:prstGeom prst="rect">
                        <a:avLst/>
                      </a:prstGeom>
                    </pic:spPr>
                  </pic:pic>
                </a:graphicData>
              </a:graphic>
            </wp:inline>
          </w:drawing>
        </w:r>
      </w:del>
      <w:ins w:id="316" w:author="Brennan, Sean N" w:date="2023-06-19T15:46:00Z">
        <w:r w:rsidR="00091B8E" w:rsidRPr="00091B8E">
          <w:drawing>
            <wp:inline distT="0" distB="0" distL="0" distR="0" wp14:anchorId="07F3754C" wp14:editId="77854843">
              <wp:extent cx="2743200" cy="15441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544171"/>
                      </a:xfrm>
                      <a:prstGeom prst="rect">
                        <a:avLst/>
                      </a:prstGeom>
                    </pic:spPr>
                  </pic:pic>
                </a:graphicData>
              </a:graphic>
            </wp:inline>
          </w:drawing>
        </w:r>
      </w:ins>
    </w:p>
    <w:p w14:paraId="21A9ECAE" w14:textId="0356ACF1" w:rsidR="009A65F2" w:rsidRDefault="00447D92" w:rsidP="00D5520F">
      <w:pPr>
        <w:pStyle w:val="table-figure-caption"/>
      </w:pPr>
      <w:r>
        <w:t xml:space="preserve">Figure </w:t>
      </w:r>
      <w:fldSimple w:instr=" SEQ Figure \* ARABIC ">
        <w:r w:rsidR="00EC7211">
          <w:rPr>
            <w:noProof/>
          </w:rPr>
          <w:t>4</w:t>
        </w:r>
      </w:fldSimple>
      <w:r>
        <w:t xml:space="preserve">. </w:t>
      </w:r>
      <w:r w:rsidR="00864F95">
        <w:t>Maximum</w:t>
      </w:r>
      <w:r w:rsidR="00E77BA3">
        <w:t xml:space="preserve"> friction </w:t>
      </w:r>
      <w:r>
        <w:t>utilization map zoomed</w:t>
      </w:r>
      <w:r w:rsidR="00864F95">
        <w:t xml:space="preserve"> in</w:t>
      </w:r>
      <w:r>
        <w:t xml:space="preserve"> on I99, representing straight-line, high-speed driving</w:t>
      </w:r>
    </w:p>
    <w:p w14:paraId="2F76728B" w14:textId="0E0EF821" w:rsidR="003A1139" w:rsidRDefault="003A1139" w:rsidP="003A1139">
      <w:pPr>
        <w:pStyle w:val="table-figure-caption"/>
        <w:keepNext/>
      </w:pPr>
      <w:r w:rsidRPr="003A1139">
        <w:rPr>
          <w:rFonts w:ascii="Times New Roman" w:hAnsi="Times New Roman"/>
          <w:noProof/>
          <w:color w:val="auto"/>
          <w:sz w:val="20"/>
        </w:rPr>
        <w:lastRenderedPageBreak/>
        <w:t xml:space="preserve"> </w:t>
      </w:r>
      <w:del w:id="317" w:author="Brennan, Sean N" w:date="2023-06-19T15:50:00Z">
        <w:r w:rsidRPr="003A1139" w:rsidDel="00091B8E">
          <w:rPr>
            <w:noProof/>
          </w:rPr>
          <w:drawing>
            <wp:inline distT="0" distB="0" distL="0" distR="0" wp14:anchorId="2C45628E" wp14:editId="507416BA">
              <wp:extent cx="2923957" cy="1645920"/>
              <wp:effectExtent l="0" t="0" r="0" b="5080"/>
              <wp:docPr id="7" name="Content Placeholder 6">
                <a:extLst xmlns:a="http://schemas.openxmlformats.org/drawingml/2006/main">
                  <a:ext uri="{FF2B5EF4-FFF2-40B4-BE49-F238E27FC236}">
                    <a16:creationId xmlns:a16="http://schemas.microsoft.com/office/drawing/2014/main" id="{64B754EF-3529-10CE-66BA-70FB04EBDC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4B754EF-3529-10CE-66BA-70FB04EBDCCC}"/>
                          </a:ext>
                        </a:extLst>
                      </pic:cNvPr>
                      <pic:cNvPicPr>
                        <a:picLocks noGrp="1" noChangeAspect="1"/>
                      </pic:cNvPicPr>
                    </pic:nvPicPr>
                    <pic:blipFill>
                      <a:blip r:embed="rId20"/>
                      <a:stretch>
                        <a:fillRect/>
                      </a:stretch>
                    </pic:blipFill>
                    <pic:spPr>
                      <a:xfrm>
                        <a:off x="0" y="0"/>
                        <a:ext cx="2923957" cy="1645920"/>
                      </a:xfrm>
                      <a:prstGeom prst="rect">
                        <a:avLst/>
                      </a:prstGeom>
                    </pic:spPr>
                  </pic:pic>
                </a:graphicData>
              </a:graphic>
            </wp:inline>
          </w:drawing>
        </w:r>
      </w:del>
      <w:ins w:id="318" w:author="Brennan, Sean N" w:date="2023-06-19T15:50:00Z">
        <w:r w:rsidR="00091B8E" w:rsidRPr="00091B8E">
          <w:rPr>
            <w:rFonts w:ascii="Times New Roman" w:hAnsi="Times New Roman"/>
            <w:noProof/>
            <w:color w:val="auto"/>
            <w:sz w:val="20"/>
          </w:rPr>
          <w:drawing>
            <wp:inline distT="0" distB="0" distL="0" distR="0" wp14:anchorId="6F51C089" wp14:editId="5423C611">
              <wp:extent cx="2743200" cy="15441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1544171"/>
                      </a:xfrm>
                      <a:prstGeom prst="rect">
                        <a:avLst/>
                      </a:prstGeom>
                    </pic:spPr>
                  </pic:pic>
                </a:graphicData>
              </a:graphic>
            </wp:inline>
          </w:drawing>
        </w:r>
      </w:ins>
    </w:p>
    <w:p w14:paraId="5958B2DD" w14:textId="14233253" w:rsidR="00447D92" w:rsidRPr="00FE1B8B" w:rsidRDefault="003A1139" w:rsidP="00D5520F">
      <w:pPr>
        <w:pStyle w:val="table-figure-caption"/>
      </w:pPr>
      <w:r w:rsidRPr="00FE1B8B">
        <w:t xml:space="preserve">Figure </w:t>
      </w:r>
      <w:fldSimple w:instr=" SEQ Figure \* ARABIC ">
        <w:r w:rsidR="00EC7211">
          <w:rPr>
            <w:noProof/>
          </w:rPr>
          <w:t>5</w:t>
        </w:r>
      </w:fldSimple>
      <w:r w:rsidRPr="00FE1B8B">
        <w:t>. Maximum friction utilization map zoomed in on an intersection with o</w:t>
      </w:r>
      <w:r w:rsidR="00864F95">
        <w:t>n</w:t>
      </w:r>
      <w:r w:rsidRPr="00FE1B8B">
        <w:t>- and o</w:t>
      </w:r>
      <w:r w:rsidR="00864F95">
        <w:t>ff</w:t>
      </w:r>
      <w:r w:rsidRPr="00FE1B8B">
        <w:t>-ramps, controlled by a stop light</w:t>
      </w:r>
    </w:p>
    <w:p w14:paraId="628EBF11" w14:textId="0C3E68C4" w:rsidR="00FE1B8B" w:rsidRDefault="00091B8E" w:rsidP="00FE1B8B">
      <w:pPr>
        <w:pStyle w:val="BodyText"/>
        <w:keepNext/>
        <w:ind w:firstLine="0"/>
        <w:jc w:val="center"/>
      </w:pPr>
      <w:ins w:id="319" w:author="Brennan, Sean N" w:date="2023-06-19T15:52:00Z">
        <w:r w:rsidRPr="00091B8E">
          <w:rPr>
            <w:noProof/>
          </w:rPr>
          <w:drawing>
            <wp:inline distT="0" distB="0" distL="0" distR="0" wp14:anchorId="5145EE29" wp14:editId="255C15DE">
              <wp:extent cx="2743200" cy="15441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544172"/>
                      </a:xfrm>
                      <a:prstGeom prst="rect">
                        <a:avLst/>
                      </a:prstGeom>
                    </pic:spPr>
                  </pic:pic>
                </a:graphicData>
              </a:graphic>
            </wp:inline>
          </w:drawing>
        </w:r>
      </w:ins>
      <w:r w:rsidR="005B581B" w:rsidRPr="005B581B">
        <w:rPr>
          <w:noProof/>
        </w:rPr>
        <w:t xml:space="preserve"> </w:t>
      </w:r>
      <w:del w:id="320" w:author="Brennan, Sean N" w:date="2023-06-19T15:52:00Z">
        <w:r w:rsidR="00F77DF9" w:rsidRPr="00F77DF9" w:rsidDel="00091B8E">
          <w:rPr>
            <w:noProof/>
          </w:rPr>
          <w:drawing>
            <wp:inline distT="0" distB="0" distL="0" distR="0" wp14:anchorId="72E1D7A4" wp14:editId="6E8C1269">
              <wp:extent cx="2923958" cy="164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3958" cy="1645920"/>
                      </a:xfrm>
                      <a:prstGeom prst="rect">
                        <a:avLst/>
                      </a:prstGeom>
                    </pic:spPr>
                  </pic:pic>
                </a:graphicData>
              </a:graphic>
            </wp:inline>
          </w:drawing>
        </w:r>
      </w:del>
    </w:p>
    <w:p w14:paraId="45E165F4" w14:textId="71DF32E0" w:rsidR="0030063C" w:rsidRDefault="00FE1B8B" w:rsidP="00D5520F">
      <w:pPr>
        <w:pStyle w:val="table-figure-caption"/>
      </w:pPr>
      <w:r>
        <w:t xml:space="preserve">Figure </w:t>
      </w:r>
      <w:fldSimple w:instr=" SEQ Figure \* ARABIC ">
        <w:r w:rsidR="00EC7211">
          <w:rPr>
            <w:noProof/>
          </w:rPr>
          <w:t>6</w:t>
        </w:r>
      </w:fldSimple>
      <w:r>
        <w:t xml:space="preserve">. </w:t>
      </w:r>
      <w:r w:rsidR="00E77BA3">
        <w:t>Maximum friction</w:t>
      </w:r>
      <w:r w:rsidRPr="00C55627">
        <w:t xml:space="preserve"> utilization map zoomed in on the intersection </w:t>
      </w:r>
      <w:del w:id="321" w:author="Brennan, Sean N" w:date="2023-06-19T16:02:00Z">
        <w:r w:rsidRPr="00C55627" w:rsidDel="005B685E">
          <w:delText>of Atherton Street and Hawbaker Industrial Drive</w:delText>
        </w:r>
      </w:del>
      <w:ins w:id="322" w:author="Brennan, Sean N" w:date="2023-06-19T16:02:00Z">
        <w:r w:rsidR="005B685E">
          <w:t>with a steep downhill on left-side approach.</w:t>
        </w:r>
      </w:ins>
    </w:p>
    <w:p w14:paraId="10E64348" w14:textId="2ED29EAC" w:rsidR="00FE1B8B" w:rsidRDefault="00FE1B8B" w:rsidP="00D5520F">
      <w:pPr>
        <w:pStyle w:val="table-figure-caption"/>
        <w:keepNext/>
      </w:pPr>
      <w:del w:id="323" w:author="Brennan, Sean N" w:date="2023-06-19T15:56:00Z">
        <w:r w:rsidRPr="00FE1B8B" w:rsidDel="005B685E">
          <w:rPr>
            <w:noProof/>
          </w:rPr>
          <w:drawing>
            <wp:inline distT="0" distB="0" distL="0" distR="0" wp14:anchorId="075DD92E" wp14:editId="29A38E63">
              <wp:extent cx="2923957" cy="1645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3957" cy="1645920"/>
                      </a:xfrm>
                      <a:prstGeom prst="rect">
                        <a:avLst/>
                      </a:prstGeom>
                    </pic:spPr>
                  </pic:pic>
                </a:graphicData>
              </a:graphic>
            </wp:inline>
          </w:drawing>
        </w:r>
      </w:del>
      <w:ins w:id="324" w:author="Brennan, Sean N" w:date="2023-06-19T15:56:00Z">
        <w:r w:rsidR="005B685E" w:rsidRPr="005B685E">
          <w:drawing>
            <wp:inline distT="0" distB="0" distL="0" distR="0" wp14:anchorId="611DF071" wp14:editId="64C6BCAB">
              <wp:extent cx="2743200" cy="15441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1544172"/>
                      </a:xfrm>
                      <a:prstGeom prst="rect">
                        <a:avLst/>
                      </a:prstGeom>
                    </pic:spPr>
                  </pic:pic>
                </a:graphicData>
              </a:graphic>
            </wp:inline>
          </w:drawing>
        </w:r>
      </w:ins>
    </w:p>
    <w:p w14:paraId="0EE5B546" w14:textId="16C03D75" w:rsidR="00FE1B8B" w:rsidRPr="00FE1B8B" w:rsidRDefault="00FE1B8B" w:rsidP="00D5520F">
      <w:pPr>
        <w:pStyle w:val="table-figure-caption"/>
      </w:pPr>
      <w:r w:rsidRPr="00FE1B8B">
        <w:t xml:space="preserve">Figure </w:t>
      </w:r>
      <w:fldSimple w:instr=" SEQ Figure \* ARABIC ">
        <w:r w:rsidR="00EC7211">
          <w:rPr>
            <w:noProof/>
          </w:rPr>
          <w:t>7</w:t>
        </w:r>
      </w:fldSimple>
      <w:r w:rsidRPr="00FE1B8B">
        <w:t xml:space="preserve">. Maximum friction utilization map of </w:t>
      </w:r>
      <w:r w:rsidR="00E77BA3">
        <w:t xml:space="preserve">a particularly hazardous </w:t>
      </w:r>
      <w:del w:id="325" w:author="Brennan, Sean N" w:date="2023-06-19T16:03:00Z">
        <w:r w:rsidRPr="00FE1B8B" w:rsidDel="00DE71EF">
          <w:delText xml:space="preserve">road </w:delText>
        </w:r>
      </w:del>
      <w:ins w:id="326" w:author="Brennan, Sean N" w:date="2023-06-19T16:03:00Z">
        <w:r w:rsidR="00DE71EF">
          <w:t>curve</w:t>
        </w:r>
        <w:r w:rsidR="00DE71EF" w:rsidRPr="00FE1B8B">
          <w:t xml:space="preserve"> </w:t>
        </w:r>
      </w:ins>
      <w:r w:rsidRPr="00FE1B8B">
        <w:t xml:space="preserve">section </w:t>
      </w:r>
      <w:del w:id="327" w:author="Brennan, Sean N" w:date="2023-06-19T16:03:00Z">
        <w:r w:rsidRPr="00FE1B8B" w:rsidDel="00DE71EF">
          <w:delText xml:space="preserve">in the State College </w:delText>
        </w:r>
        <w:r w:rsidR="004821D6" w:rsidDel="00DE71EF">
          <w:delText>Road network</w:delText>
        </w:r>
      </w:del>
      <w:ins w:id="328" w:author="Brennan, Sean N" w:date="2023-06-19T16:03:00Z">
        <w:r w:rsidR="00DE71EF">
          <w:t>on an interstate highway.</w:t>
        </w:r>
      </w:ins>
    </w:p>
    <w:p w14:paraId="79129C81" w14:textId="6AF141AC" w:rsidR="001C1A93" w:rsidRDefault="001C1A93" w:rsidP="00F77DF9">
      <w:pPr>
        <w:pStyle w:val="body-text"/>
        <w:rPr>
          <w:rFonts w:eastAsiaTheme="minorHAnsi"/>
        </w:rPr>
      </w:pPr>
      <w:r>
        <w:rPr>
          <w:rFonts w:eastAsiaTheme="minorHAnsi"/>
        </w:rPr>
        <w:t xml:space="preserve">In urban driving situations, vehicles will either </w:t>
      </w:r>
      <w:r w:rsidR="00E77BA3">
        <w:rPr>
          <w:rFonts w:eastAsiaTheme="minorHAnsi"/>
        </w:rPr>
        <w:t>slow</w:t>
      </w:r>
      <w:r>
        <w:rPr>
          <w:rFonts w:eastAsiaTheme="minorHAnsi"/>
        </w:rPr>
        <w:t xml:space="preserve"> to a stop at an intersection or drive through it</w:t>
      </w:r>
      <w:r w:rsidR="00E77BA3">
        <w:rPr>
          <w:rFonts w:eastAsiaTheme="minorHAnsi"/>
        </w:rPr>
        <w:t xml:space="preserve"> depending on the traffic signals</w:t>
      </w:r>
      <w:r>
        <w:rPr>
          <w:rFonts w:eastAsiaTheme="minorHAnsi"/>
        </w:rPr>
        <w:t xml:space="preserve">. Depending on which maneuver is completed, the friction utilization is vastly different. This paper aims to identify areas of large friction utilization; therefore, we are more interested in the maximum friction used at an intersection </w:t>
      </w:r>
      <w:r w:rsidR="00E77BA3">
        <w:rPr>
          <w:rFonts w:eastAsiaTheme="minorHAnsi"/>
        </w:rPr>
        <w:t>to represent</w:t>
      </w:r>
      <w:r>
        <w:rPr>
          <w:rFonts w:eastAsiaTheme="minorHAnsi"/>
        </w:rPr>
        <w:t xml:space="preserve"> vehicle</w:t>
      </w:r>
      <w:r w:rsidR="00E77BA3">
        <w:rPr>
          <w:rFonts w:eastAsiaTheme="minorHAnsi"/>
        </w:rPr>
        <w:t>s that</w:t>
      </w:r>
      <w:r>
        <w:rPr>
          <w:rFonts w:eastAsiaTheme="minorHAnsi"/>
        </w:rPr>
        <w:t xml:space="preserve"> must come to a stop</w:t>
      </w:r>
      <w:r w:rsidR="00E77BA3">
        <w:rPr>
          <w:rFonts w:eastAsiaTheme="minorHAnsi"/>
        </w:rPr>
        <w:t xml:space="preserve">. In contrast, </w:t>
      </w:r>
      <w:r>
        <w:rPr>
          <w:rFonts w:eastAsiaTheme="minorHAnsi"/>
        </w:rPr>
        <w:t>the average friction utilization</w:t>
      </w:r>
      <w:r w:rsidR="00E77BA3">
        <w:rPr>
          <w:rFonts w:eastAsiaTheme="minorHAnsi"/>
        </w:rPr>
        <w:t xml:space="preserve"> may occlude</w:t>
      </w:r>
      <w:r>
        <w:rPr>
          <w:rFonts w:eastAsiaTheme="minorHAnsi"/>
        </w:rPr>
        <w:t xml:space="preserve"> </w:t>
      </w:r>
      <w:r w:rsidR="00E77BA3">
        <w:rPr>
          <w:rFonts w:eastAsiaTheme="minorHAnsi"/>
        </w:rPr>
        <w:t>the stopping friction utilization.</w:t>
      </w:r>
      <w:r>
        <w:rPr>
          <w:rFonts w:eastAsiaTheme="minorHAnsi"/>
        </w:rPr>
        <w:t xml:space="preserve"> Therefore, the maximum friction utilization is mapped for figures that represent data from urban driving situations</w:t>
      </w:r>
      <w:r w:rsidR="00403D51">
        <w:rPr>
          <w:rFonts w:eastAsiaTheme="minorHAnsi"/>
        </w:rPr>
        <w:t xml:space="preserve">. Similarly in arterial driving situations, vehicles often perform </w:t>
      </w:r>
      <w:r w:rsidR="00E77BA3">
        <w:rPr>
          <w:rFonts w:eastAsiaTheme="minorHAnsi"/>
        </w:rPr>
        <w:t>braking</w:t>
      </w:r>
      <w:r w:rsidR="00403D51">
        <w:rPr>
          <w:rFonts w:eastAsiaTheme="minorHAnsi"/>
        </w:rPr>
        <w:t xml:space="preserve"> </w:t>
      </w:r>
      <w:r w:rsidR="00CC754E">
        <w:rPr>
          <w:rFonts w:eastAsiaTheme="minorHAnsi"/>
        </w:rPr>
        <w:t xml:space="preserve">and acceleration </w:t>
      </w:r>
      <w:r w:rsidR="00403D51">
        <w:rPr>
          <w:rFonts w:eastAsiaTheme="minorHAnsi"/>
        </w:rPr>
        <w:t xml:space="preserve">maneuvers to adjust to </w:t>
      </w:r>
      <w:r w:rsidR="00CC754E">
        <w:rPr>
          <w:rFonts w:eastAsiaTheme="minorHAnsi"/>
        </w:rPr>
        <w:t>decreases and increases in speed limits, especially at on- and off-ramps. Therefore, it is necessary to map the maximum friction utilization in these situations.</w:t>
      </w:r>
    </w:p>
    <w:p w14:paraId="6658C8E8" w14:textId="701A2636" w:rsidR="003A1139" w:rsidRDefault="003A1139" w:rsidP="00E77BA3">
      <w:pPr>
        <w:pStyle w:val="body-text"/>
        <w:rPr>
          <w:rFonts w:eastAsiaTheme="minorHAnsi"/>
        </w:rPr>
      </w:pPr>
      <w:r>
        <w:rPr>
          <w:rFonts w:eastAsiaTheme="minorHAnsi"/>
        </w:rPr>
        <w:t xml:space="preserve">Figure 3 presents a zoomed-in view of the </w:t>
      </w:r>
      <w:r w:rsidR="005B581B">
        <w:rPr>
          <w:rFonts w:eastAsiaTheme="minorHAnsi"/>
        </w:rPr>
        <w:t xml:space="preserve">maximum </w:t>
      </w:r>
      <w:r>
        <w:rPr>
          <w:rFonts w:eastAsiaTheme="minorHAnsi"/>
        </w:rPr>
        <w:t>friction utilization</w:t>
      </w:r>
      <w:r w:rsidR="005B581B">
        <w:rPr>
          <w:rFonts w:eastAsiaTheme="minorHAnsi"/>
        </w:rPr>
        <w:t xml:space="preserve"> of</w:t>
      </w:r>
      <w:r>
        <w:rPr>
          <w:rFonts w:eastAsiaTheme="minorHAnsi"/>
        </w:rPr>
        <w:t xml:space="preserve"> </w:t>
      </w:r>
      <w:r w:rsidR="00E77BA3">
        <w:rPr>
          <w:rFonts w:eastAsiaTheme="minorHAnsi"/>
        </w:rPr>
        <w:t>d</w:t>
      </w:r>
      <w:r>
        <w:rPr>
          <w:rFonts w:eastAsiaTheme="minorHAnsi"/>
        </w:rPr>
        <w:t>owntown State College</w:t>
      </w:r>
      <w:r w:rsidR="005B581B">
        <w:rPr>
          <w:rFonts w:eastAsiaTheme="minorHAnsi"/>
        </w:rPr>
        <w:t>,</w:t>
      </w:r>
      <w:r>
        <w:rPr>
          <w:rFonts w:eastAsiaTheme="minorHAnsi"/>
        </w:rPr>
        <w:t xml:space="preserve"> which is considered urban driving. The figure demonstrates that there </w:t>
      </w:r>
      <w:r>
        <w:rPr>
          <w:rFonts w:eastAsiaTheme="minorHAnsi"/>
        </w:rPr>
        <w:t xml:space="preserve">is </w:t>
      </w:r>
      <w:r w:rsidR="00E77BA3">
        <w:rPr>
          <w:rFonts w:eastAsiaTheme="minorHAnsi"/>
        </w:rPr>
        <w:t>high friction utilization at locations within approximately</w:t>
      </w:r>
      <w:r>
        <w:rPr>
          <w:rFonts w:eastAsiaTheme="minorHAnsi"/>
        </w:rPr>
        <w:t xml:space="preserve"> 15 meters </w:t>
      </w:r>
      <w:r w:rsidR="00E77BA3">
        <w:rPr>
          <w:rFonts w:eastAsiaTheme="minorHAnsi"/>
        </w:rPr>
        <w:t>of</w:t>
      </w:r>
      <w:r>
        <w:rPr>
          <w:rFonts w:eastAsiaTheme="minorHAnsi"/>
        </w:rPr>
        <w:t xml:space="preserve"> a hard stop location (stop lights, stop signs). </w:t>
      </w:r>
      <w:r w:rsidR="00E77BA3">
        <w:rPr>
          <w:rFonts w:eastAsiaTheme="minorHAnsi"/>
        </w:rPr>
        <w:t xml:space="preserve">In these regions, friction </w:t>
      </w:r>
      <w:r>
        <w:rPr>
          <w:rFonts w:eastAsiaTheme="minorHAnsi"/>
        </w:rPr>
        <w:t xml:space="preserve">utilization increases rapidly, </w:t>
      </w:r>
      <w:r w:rsidR="005B581B">
        <w:rPr>
          <w:rFonts w:eastAsiaTheme="minorHAnsi"/>
        </w:rPr>
        <w:t xml:space="preserve">with values </w:t>
      </w:r>
      <w:r w:rsidR="00E77BA3">
        <w:rPr>
          <w:rFonts w:eastAsiaTheme="minorHAnsi"/>
        </w:rPr>
        <w:t xml:space="preserve">ranging </w:t>
      </w:r>
      <w:r w:rsidR="005B581B">
        <w:rPr>
          <w:rFonts w:eastAsiaTheme="minorHAnsi"/>
        </w:rPr>
        <w:t xml:space="preserve">between 0.5 and 0.7 and occasionally </w:t>
      </w:r>
      <w:r w:rsidR="00FE4A0D">
        <w:rPr>
          <w:rFonts w:eastAsiaTheme="minorHAnsi"/>
        </w:rPr>
        <w:t>reaching</w:t>
      </w:r>
      <w:r w:rsidR="005B581B">
        <w:rPr>
          <w:rFonts w:eastAsiaTheme="minorHAnsi"/>
        </w:rPr>
        <w:t xml:space="preserve"> close to 1</w:t>
      </w:r>
      <w:r>
        <w:rPr>
          <w:rFonts w:eastAsiaTheme="minorHAnsi"/>
        </w:rPr>
        <w:t>.</w:t>
      </w:r>
      <w:r w:rsidR="00403D51">
        <w:rPr>
          <w:rFonts w:eastAsiaTheme="minorHAnsi"/>
        </w:rPr>
        <w:t xml:space="preserve"> </w:t>
      </w:r>
      <w:r>
        <w:rPr>
          <w:rFonts w:eastAsiaTheme="minorHAnsi"/>
        </w:rPr>
        <w:t xml:space="preserve">This is consistent with the microscopic traffic </w:t>
      </w:r>
      <w:r w:rsidR="00FE4A0D">
        <w:rPr>
          <w:rFonts w:eastAsiaTheme="minorHAnsi"/>
        </w:rPr>
        <w:t xml:space="preserve">dynamics used to generate the traffic </w:t>
      </w:r>
      <w:r>
        <w:rPr>
          <w:rFonts w:eastAsiaTheme="minorHAnsi"/>
        </w:rPr>
        <w:t>simulation</w:t>
      </w:r>
      <w:r w:rsidR="00FE4A0D">
        <w:rPr>
          <w:rFonts w:eastAsiaTheme="minorHAnsi"/>
        </w:rPr>
        <w:t xml:space="preserve"> results; the simulation parameters are tuned from models of how</w:t>
      </w:r>
      <w:r>
        <w:rPr>
          <w:rFonts w:eastAsiaTheme="minorHAnsi"/>
        </w:rPr>
        <w:t xml:space="preserve"> vehicles are driven in the real world.</w:t>
      </w:r>
      <w:r w:rsidR="00FE4A0D">
        <w:rPr>
          <w:rFonts w:eastAsiaTheme="minorHAnsi"/>
        </w:rPr>
        <w:t xml:space="preserve"> It is outside the scope of this paper to assess the choice and tuning of these models.</w:t>
      </w:r>
    </w:p>
    <w:p w14:paraId="77206BCE" w14:textId="75635D94" w:rsidR="003A1139" w:rsidRDefault="003A1139" w:rsidP="003A1139">
      <w:pPr>
        <w:pStyle w:val="body-text"/>
        <w:rPr>
          <w:rFonts w:eastAsiaTheme="minorHAnsi"/>
        </w:rPr>
      </w:pPr>
      <w:r>
        <w:rPr>
          <w:rFonts w:eastAsiaTheme="minorHAnsi"/>
        </w:rPr>
        <w:t xml:space="preserve">Figure 4 presents a zoomed-in </w:t>
      </w:r>
      <w:r w:rsidR="00FE4A0D">
        <w:rPr>
          <w:rFonts w:eastAsiaTheme="minorHAnsi"/>
        </w:rPr>
        <w:t>estimate</w:t>
      </w:r>
      <w:r>
        <w:rPr>
          <w:rFonts w:eastAsiaTheme="minorHAnsi"/>
        </w:rPr>
        <w:t xml:space="preserve"> </w:t>
      </w:r>
      <w:r w:rsidR="00FE4A0D">
        <w:rPr>
          <w:rFonts w:eastAsiaTheme="minorHAnsi"/>
        </w:rPr>
        <w:t>of</w:t>
      </w:r>
      <w:r>
        <w:rPr>
          <w:rFonts w:eastAsiaTheme="minorHAnsi"/>
        </w:rPr>
        <w:t xml:space="preserve"> </w:t>
      </w:r>
      <w:r w:rsidR="00403D51">
        <w:rPr>
          <w:rFonts w:eastAsiaTheme="minorHAnsi"/>
        </w:rPr>
        <w:t xml:space="preserve">the </w:t>
      </w:r>
      <w:r w:rsidR="00FE4A0D">
        <w:rPr>
          <w:rFonts w:eastAsiaTheme="minorHAnsi"/>
        </w:rPr>
        <w:t>maximum</w:t>
      </w:r>
      <w:r>
        <w:rPr>
          <w:rFonts w:eastAsiaTheme="minorHAnsi"/>
        </w:rPr>
        <w:t xml:space="preserve"> friction utilization </w:t>
      </w:r>
      <w:r w:rsidR="00403D51">
        <w:rPr>
          <w:rFonts w:eastAsiaTheme="minorHAnsi"/>
        </w:rPr>
        <w:t>of</w:t>
      </w:r>
      <w:r>
        <w:rPr>
          <w:rFonts w:eastAsiaTheme="minorHAnsi"/>
        </w:rPr>
        <w:t xml:space="preserve"> straight-line highway driving on Interstate 99</w:t>
      </w:r>
      <w:r w:rsidR="00E155D5">
        <w:rPr>
          <w:rFonts w:eastAsiaTheme="minorHAnsi"/>
        </w:rPr>
        <w:t xml:space="preserve"> (I99)</w:t>
      </w:r>
      <w:r>
        <w:rPr>
          <w:rFonts w:eastAsiaTheme="minorHAnsi"/>
        </w:rPr>
        <w:t xml:space="preserve">. </w:t>
      </w:r>
      <w:r w:rsidR="00FE4A0D">
        <w:rPr>
          <w:rFonts w:eastAsiaTheme="minorHAnsi"/>
        </w:rPr>
        <w:t xml:space="preserve">This location was specifically chosen to show the low </w:t>
      </w:r>
      <w:r>
        <w:rPr>
          <w:rFonts w:eastAsiaTheme="minorHAnsi"/>
        </w:rPr>
        <w:t>friction utilization</w:t>
      </w:r>
      <w:r w:rsidR="00FE4A0D">
        <w:rPr>
          <w:rFonts w:eastAsiaTheme="minorHAnsi"/>
        </w:rPr>
        <w:t xml:space="preserve">, </w:t>
      </w:r>
      <w:del w:id="329" w:author="Brennan, Sean N" w:date="2023-06-19T16:09:00Z">
        <w:r w:rsidDel="00DE71EF">
          <w:rPr>
            <w:rFonts w:eastAsiaTheme="minorHAnsi"/>
          </w:rPr>
          <w:delText xml:space="preserve">with </w:delText>
        </w:r>
        <w:r w:rsidR="00FE4A0D" w:rsidDel="00DE71EF">
          <w:rPr>
            <w:rFonts w:eastAsiaTheme="minorHAnsi"/>
          </w:rPr>
          <w:delText xml:space="preserve">peaks </w:delText>
        </w:r>
        <w:r w:rsidDel="00DE71EF">
          <w:rPr>
            <w:rFonts w:eastAsiaTheme="minorHAnsi"/>
          </w:rPr>
          <w:delText xml:space="preserve">around 0.1. Since we are only evaluating trajectories with no lane changes, these friction utilization values are </w:delText>
        </w:r>
      </w:del>
      <w:r>
        <w:rPr>
          <w:rFonts w:eastAsiaTheme="minorHAnsi"/>
        </w:rPr>
        <w:t xml:space="preserve">as expected due to the minimal amount of hard braking or turning that occurs in typical </w:t>
      </w:r>
      <w:r w:rsidR="00FE4A0D">
        <w:rPr>
          <w:rFonts w:eastAsiaTheme="minorHAnsi"/>
        </w:rPr>
        <w:t xml:space="preserve">straight-line </w:t>
      </w:r>
      <w:r>
        <w:rPr>
          <w:rFonts w:eastAsiaTheme="minorHAnsi"/>
        </w:rPr>
        <w:t>highway driving.</w:t>
      </w:r>
    </w:p>
    <w:p w14:paraId="37DF6EA1" w14:textId="7B515F17" w:rsidR="00CC754E" w:rsidRDefault="003A1139" w:rsidP="00CC754E">
      <w:pPr>
        <w:pStyle w:val="body-text"/>
        <w:rPr>
          <w:rFonts w:eastAsiaTheme="minorHAnsi"/>
        </w:rPr>
      </w:pPr>
      <w:r>
        <w:rPr>
          <w:rFonts w:eastAsiaTheme="minorHAnsi"/>
        </w:rPr>
        <w:t xml:space="preserve">Figure 5 presents a zoomed-in </w:t>
      </w:r>
      <w:r w:rsidR="00FE4A0D">
        <w:rPr>
          <w:rFonts w:eastAsiaTheme="minorHAnsi"/>
        </w:rPr>
        <w:t>estimate of</w:t>
      </w:r>
      <w:r>
        <w:rPr>
          <w:rFonts w:eastAsiaTheme="minorHAnsi"/>
        </w:rPr>
        <w:t xml:space="preserve"> the </w:t>
      </w:r>
      <w:r w:rsidR="00403D51">
        <w:rPr>
          <w:rFonts w:eastAsiaTheme="minorHAnsi"/>
        </w:rPr>
        <w:t xml:space="preserve">maximum </w:t>
      </w:r>
      <w:r>
        <w:rPr>
          <w:rFonts w:eastAsiaTheme="minorHAnsi"/>
        </w:rPr>
        <w:t xml:space="preserve">friction utilization of arterial driving </w:t>
      </w:r>
      <w:r w:rsidR="00CC754E">
        <w:rPr>
          <w:rFonts w:eastAsiaTheme="minorHAnsi"/>
        </w:rPr>
        <w:t xml:space="preserve">at a traffic-light-controlled intersection with both </w:t>
      </w:r>
      <w:r>
        <w:rPr>
          <w:rFonts w:eastAsiaTheme="minorHAnsi"/>
        </w:rPr>
        <w:t>on</w:t>
      </w:r>
      <w:r w:rsidR="00CC754E">
        <w:rPr>
          <w:rFonts w:eastAsiaTheme="minorHAnsi"/>
        </w:rPr>
        <w:t>-</w:t>
      </w:r>
      <w:r>
        <w:rPr>
          <w:rFonts w:eastAsiaTheme="minorHAnsi"/>
        </w:rPr>
        <w:t xml:space="preserve"> an</w:t>
      </w:r>
      <w:r w:rsidR="00CC754E">
        <w:rPr>
          <w:rFonts w:eastAsiaTheme="minorHAnsi"/>
        </w:rPr>
        <w:t>d</w:t>
      </w:r>
      <w:r>
        <w:rPr>
          <w:rFonts w:eastAsiaTheme="minorHAnsi"/>
        </w:rPr>
        <w:t xml:space="preserve"> off-ramp</w:t>
      </w:r>
      <w:r w:rsidR="00CC754E">
        <w:rPr>
          <w:rFonts w:eastAsiaTheme="minorHAnsi"/>
        </w:rPr>
        <w:t>s</w:t>
      </w:r>
      <w:r>
        <w:rPr>
          <w:rFonts w:eastAsiaTheme="minorHAnsi"/>
        </w:rPr>
        <w:t xml:space="preserve">. </w:t>
      </w:r>
      <w:r w:rsidR="00CC754E">
        <w:rPr>
          <w:rFonts w:eastAsiaTheme="minorHAnsi"/>
        </w:rPr>
        <w:t>At this location, an increase in friction utilization is seen due to braking, cornering, and a combination of the two. This information can be used to guide</w:t>
      </w:r>
      <w:r w:rsidR="00FE4A0D">
        <w:rPr>
          <w:rFonts w:eastAsiaTheme="minorHAnsi"/>
        </w:rPr>
        <w:t xml:space="preserve"> modifications to operational </w:t>
      </w:r>
      <w:r w:rsidR="00CC754E">
        <w:rPr>
          <w:rFonts w:eastAsiaTheme="minorHAnsi"/>
        </w:rPr>
        <w:t>rules</w:t>
      </w:r>
      <w:r w:rsidR="00FE4A0D">
        <w:rPr>
          <w:rFonts w:eastAsiaTheme="minorHAnsi"/>
        </w:rPr>
        <w:t xml:space="preserve">-of-road </w:t>
      </w:r>
      <w:r w:rsidR="00CC754E">
        <w:rPr>
          <w:rFonts w:eastAsiaTheme="minorHAnsi"/>
        </w:rPr>
        <w:t xml:space="preserve">in response to road surface conditions to improve the safety of the </w:t>
      </w:r>
      <w:r w:rsidR="00FE1B8B">
        <w:rPr>
          <w:rFonts w:eastAsiaTheme="minorHAnsi"/>
        </w:rPr>
        <w:t>road</w:t>
      </w:r>
      <w:r w:rsidR="00FE4A0D">
        <w:rPr>
          <w:rFonts w:eastAsiaTheme="minorHAnsi"/>
        </w:rPr>
        <w:t xml:space="preserve"> </w:t>
      </w:r>
      <w:r w:rsidR="00FE1B8B">
        <w:rPr>
          <w:rFonts w:eastAsiaTheme="minorHAnsi"/>
        </w:rPr>
        <w:t>network</w:t>
      </w:r>
      <w:r w:rsidR="00CC754E">
        <w:rPr>
          <w:rFonts w:eastAsiaTheme="minorHAnsi"/>
        </w:rPr>
        <w:t xml:space="preserve">. For example, Figure 6 presents a zoomed-in view of the friction utilization at a specific intersection on North Atherton Street. </w:t>
      </w:r>
      <w:bookmarkStart w:id="330" w:name="_Hlk138002405"/>
      <w:ins w:id="331" w:author="Brennan, Sean N [2]" w:date="2023-06-18T17:39:00Z">
        <w:r w:rsidR="005741E6" w:rsidRPr="005741E6">
          <w:rPr>
            <w:rFonts w:eastAsiaTheme="minorHAnsi"/>
          </w:rPr>
          <w:t xml:space="preserve">Common sense indicates that vehicles will slow down in the vicinity of </w:t>
        </w:r>
        <w:r w:rsidR="005741E6">
          <w:rPr>
            <w:rFonts w:eastAsiaTheme="minorHAnsi"/>
          </w:rPr>
          <w:t>a traffic</w:t>
        </w:r>
        <w:r w:rsidR="005741E6" w:rsidRPr="005741E6">
          <w:rPr>
            <w:rFonts w:eastAsiaTheme="minorHAnsi"/>
          </w:rPr>
          <w:t xml:space="preserve"> light, but only the traffic simulator will easily indicate – based on queue length</w:t>
        </w:r>
        <w:r w:rsidR="005741E6">
          <w:rPr>
            <w:rFonts w:eastAsiaTheme="minorHAnsi"/>
          </w:rPr>
          <w:t>, road grade, rules of road, and surrounding intersections</w:t>
        </w:r>
        <w:r w:rsidR="005741E6" w:rsidRPr="005741E6">
          <w:rPr>
            <w:rFonts w:eastAsiaTheme="minorHAnsi"/>
          </w:rPr>
          <w:t xml:space="preserve"> – where exactly that slow-down is most abrupt.</w:t>
        </w:r>
        <w:r w:rsidR="005741E6">
          <w:rPr>
            <w:rFonts w:eastAsiaTheme="minorHAnsi"/>
          </w:rPr>
          <w:t xml:space="preserve"> </w:t>
        </w:r>
      </w:ins>
      <w:bookmarkEnd w:id="330"/>
      <w:r w:rsidR="00CC754E">
        <w:rPr>
          <w:rFonts w:eastAsiaTheme="minorHAnsi"/>
        </w:rPr>
        <w:t xml:space="preserve">At this location, it is seen that friction levels are </w:t>
      </w:r>
      <w:r w:rsidR="00FE4A0D">
        <w:rPr>
          <w:rFonts w:eastAsiaTheme="minorHAnsi"/>
        </w:rPr>
        <w:t>approximately</w:t>
      </w:r>
      <w:r w:rsidR="00CC754E">
        <w:rPr>
          <w:rFonts w:eastAsiaTheme="minorHAnsi"/>
        </w:rPr>
        <w:t xml:space="preserve"> 0.</w:t>
      </w:r>
      <w:r w:rsidR="00F77DF9">
        <w:rPr>
          <w:rFonts w:eastAsiaTheme="minorHAnsi"/>
        </w:rPr>
        <w:t>3</w:t>
      </w:r>
      <w:r w:rsidR="00CC754E">
        <w:rPr>
          <w:rFonts w:eastAsiaTheme="minorHAnsi"/>
        </w:rPr>
        <w:t xml:space="preserve"> for straight-line driving due to a steep downhill grade approaching the intersection and increasing to about 0.</w:t>
      </w:r>
      <w:r w:rsidR="00E155D5">
        <w:rPr>
          <w:rFonts w:eastAsiaTheme="minorHAnsi"/>
        </w:rPr>
        <w:t>8</w:t>
      </w:r>
      <w:r w:rsidR="00CC754E">
        <w:rPr>
          <w:rFonts w:eastAsiaTheme="minorHAnsi"/>
        </w:rPr>
        <w:t xml:space="preserve"> as vehicles decelerate near the signal light</w:t>
      </w:r>
      <w:proofErr w:type="gramStart"/>
      <w:ins w:id="332" w:author="Brennan, Sean N" w:date="2023-06-19T15:53:00Z">
        <w:r w:rsidR="005B685E">
          <w:rPr>
            <w:rFonts w:eastAsiaTheme="minorHAnsi"/>
          </w:rPr>
          <w:t xml:space="preserve">. </w:t>
        </w:r>
        <w:proofErr w:type="gramEnd"/>
        <w:r w:rsidR="005B685E">
          <w:rPr>
            <w:rFonts w:eastAsiaTheme="minorHAnsi"/>
          </w:rPr>
          <w:t>And due to a combination of a queue length and steep grade, there is significant friction utilization on the left-hand approach to the intersection, something difficult to predict without the combination of traffic simulation data and cha</w:t>
        </w:r>
      </w:ins>
      <w:ins w:id="333" w:author="Brennan, Sean N" w:date="2023-06-19T15:54:00Z">
        <w:r w:rsidR="005B685E">
          <w:rPr>
            <w:rFonts w:eastAsiaTheme="minorHAnsi"/>
          </w:rPr>
          <w:t>ssis dynamic simulations</w:t>
        </w:r>
      </w:ins>
      <w:r w:rsidR="00CC754E">
        <w:rPr>
          <w:rFonts w:eastAsiaTheme="minorHAnsi"/>
        </w:rPr>
        <w:t>. At this intersection in the real-world, the traffic signal light is switched off during icy/snowy conditions because the decrease in friction supply that occurs in such event</w:t>
      </w:r>
      <w:r w:rsidR="00F77DF9">
        <w:rPr>
          <w:rFonts w:eastAsiaTheme="minorHAnsi"/>
        </w:rPr>
        <w:t>s</w:t>
      </w:r>
      <w:r w:rsidR="00CC754E">
        <w:rPr>
          <w:rFonts w:eastAsiaTheme="minorHAnsi"/>
        </w:rPr>
        <w:t xml:space="preserve"> causes vehicles to </w:t>
      </w:r>
      <w:r w:rsidR="00FE4A0D">
        <w:rPr>
          <w:rFonts w:eastAsiaTheme="minorHAnsi"/>
        </w:rPr>
        <w:t>skid through the intersection</w:t>
      </w:r>
      <w:r w:rsidR="00F77DF9">
        <w:rPr>
          <w:rFonts w:eastAsiaTheme="minorHAnsi"/>
        </w:rPr>
        <w:t>.</w:t>
      </w:r>
    </w:p>
    <w:p w14:paraId="73995A6F" w14:textId="76D10CD5" w:rsidR="00F77DF9" w:rsidRPr="00447D92" w:rsidRDefault="00F77DF9" w:rsidP="00F77652">
      <w:pPr>
        <w:pStyle w:val="body-text"/>
        <w:rPr>
          <w:rFonts w:eastAsiaTheme="minorHAnsi"/>
        </w:rPr>
      </w:pPr>
      <w:r>
        <w:rPr>
          <w:rFonts w:eastAsiaTheme="minorHAnsi"/>
        </w:rPr>
        <w:t xml:space="preserve">In Figure 7, a section of </w:t>
      </w:r>
      <w:r w:rsidR="003D4A1A">
        <w:rPr>
          <w:rFonts w:eastAsiaTheme="minorHAnsi"/>
        </w:rPr>
        <w:t>Route 322</w:t>
      </w:r>
      <w:r>
        <w:rPr>
          <w:rFonts w:eastAsiaTheme="minorHAnsi"/>
        </w:rPr>
        <w:t xml:space="preserve"> with particularly high maximum friction utilization is shown. This </w:t>
      </w:r>
      <w:del w:id="334" w:author="Brennan, Sean N" w:date="2023-06-19T16:07:00Z">
        <w:r w:rsidDel="00DE71EF">
          <w:rPr>
            <w:rFonts w:eastAsiaTheme="minorHAnsi"/>
          </w:rPr>
          <w:delText xml:space="preserve">figure </w:delText>
        </w:r>
      </w:del>
      <w:ins w:id="335" w:author="Brennan, Sean N" w:date="2023-06-19T16:07:00Z">
        <w:r w:rsidR="00DE71EF">
          <w:rPr>
            <w:rFonts w:eastAsiaTheme="minorHAnsi"/>
          </w:rPr>
          <w:t>location</w:t>
        </w:r>
        <w:r w:rsidR="00DE71EF">
          <w:rPr>
            <w:rFonts w:eastAsiaTheme="minorHAnsi"/>
          </w:rPr>
          <w:t xml:space="preserve"> </w:t>
        </w:r>
      </w:ins>
      <w:r>
        <w:rPr>
          <w:rFonts w:eastAsiaTheme="minorHAnsi"/>
        </w:rPr>
        <w:t xml:space="preserve">is </w:t>
      </w:r>
      <w:del w:id="336" w:author="Brennan, Sean N" w:date="2023-06-19T16:07:00Z">
        <w:r w:rsidDel="00DE71EF">
          <w:rPr>
            <w:rFonts w:eastAsiaTheme="minorHAnsi"/>
          </w:rPr>
          <w:delText xml:space="preserve">significant because it represents </w:delText>
        </w:r>
        <w:r w:rsidR="00E155D5" w:rsidDel="00DE71EF">
          <w:rPr>
            <w:rFonts w:eastAsiaTheme="minorHAnsi"/>
          </w:rPr>
          <w:delText>a</w:delText>
        </w:r>
        <w:r w:rsidDel="00DE71EF">
          <w:rPr>
            <w:rFonts w:eastAsiaTheme="minorHAnsi"/>
          </w:rPr>
          <w:delText xml:space="preserve"> location within the </w:delText>
        </w:r>
        <w:r w:rsidR="00FE1B8B" w:rsidDel="00DE71EF">
          <w:rPr>
            <w:rFonts w:eastAsiaTheme="minorHAnsi"/>
          </w:rPr>
          <w:delText>State College Road</w:delText>
        </w:r>
        <w:r w:rsidR="00FE4A0D" w:rsidDel="00DE71EF">
          <w:rPr>
            <w:rFonts w:eastAsiaTheme="minorHAnsi"/>
          </w:rPr>
          <w:delText xml:space="preserve"> </w:delText>
        </w:r>
        <w:r w:rsidR="00FE1B8B" w:rsidDel="00DE71EF">
          <w:rPr>
            <w:rFonts w:eastAsiaTheme="minorHAnsi"/>
          </w:rPr>
          <w:delText>network</w:delText>
        </w:r>
        <w:r w:rsidDel="00DE71EF">
          <w:rPr>
            <w:rFonts w:eastAsiaTheme="minorHAnsi"/>
          </w:rPr>
          <w:delText xml:space="preserve"> </w:delText>
        </w:r>
      </w:del>
      <w:r>
        <w:rPr>
          <w:rFonts w:eastAsiaTheme="minorHAnsi"/>
        </w:rPr>
        <w:t xml:space="preserve">where </w:t>
      </w:r>
      <w:r w:rsidR="005E1B1F">
        <w:rPr>
          <w:rFonts w:eastAsiaTheme="minorHAnsi"/>
        </w:rPr>
        <w:t>many</w:t>
      </w:r>
      <w:r w:rsidR="00F77652">
        <w:rPr>
          <w:rFonts w:eastAsiaTheme="minorHAnsi"/>
        </w:rPr>
        <w:t xml:space="preserve"> crashes</w:t>
      </w:r>
      <w:ins w:id="337" w:author="Brennan, Sean N" w:date="2023-06-19T16:07:00Z">
        <w:r w:rsidR="00DE71EF">
          <w:rPr>
            <w:rFonts w:eastAsiaTheme="minorHAnsi"/>
          </w:rPr>
          <w:t xml:space="preserve"> </w:t>
        </w:r>
      </w:ins>
      <w:del w:id="338" w:author="Brennan, Sean N" w:date="2023-06-19T16:07:00Z">
        <w:r w:rsidR="00F77652" w:rsidDel="00DE71EF">
          <w:rPr>
            <w:rFonts w:eastAsiaTheme="minorHAnsi"/>
          </w:rPr>
          <w:delText xml:space="preserve"> </w:delText>
        </w:r>
      </w:del>
      <w:r w:rsidR="00F77652">
        <w:rPr>
          <w:rFonts w:eastAsiaTheme="minorHAnsi"/>
        </w:rPr>
        <w:t>have been reported or cause</w:t>
      </w:r>
      <w:r w:rsidR="00E155D5">
        <w:rPr>
          <w:rFonts w:eastAsiaTheme="minorHAnsi"/>
        </w:rPr>
        <w:t>d</w:t>
      </w:r>
      <w:r w:rsidR="00F77652">
        <w:rPr>
          <w:rFonts w:eastAsiaTheme="minorHAnsi"/>
        </w:rPr>
        <w:t xml:space="preserve"> damage to the road infrastructure</w:t>
      </w:r>
      <w:ins w:id="339" w:author="Brennan, Sean N" w:date="2023-06-19T15:57:00Z">
        <w:r w:rsidR="005B685E">
          <w:rPr>
            <w:rFonts w:eastAsiaTheme="minorHAnsi"/>
          </w:rPr>
          <w:t>.</w:t>
        </w:r>
      </w:ins>
      <w:ins w:id="340" w:author="Brennan, Sean N" w:date="2023-06-19T15:58:00Z">
        <w:r w:rsidR="005B685E">
          <w:rPr>
            <w:rFonts w:eastAsiaTheme="minorHAnsi"/>
          </w:rPr>
          <w:t xml:space="preserve"> </w:t>
        </w:r>
      </w:ins>
      <w:ins w:id="341" w:author="Brennan, Sean N" w:date="2023-06-19T15:57:00Z">
        <w:r w:rsidR="005B685E">
          <w:rPr>
            <w:rFonts w:eastAsiaTheme="minorHAnsi"/>
          </w:rPr>
          <w:t>Counterintuitively, the maximum friction utilization is on the south-boun</w:t>
        </w:r>
      </w:ins>
      <w:ins w:id="342" w:author="Brennan, Sean N" w:date="2023-06-19T15:58:00Z">
        <w:r w:rsidR="005B685E">
          <w:rPr>
            <w:rFonts w:eastAsiaTheme="minorHAnsi"/>
          </w:rPr>
          <w:t>d area which is an uphill location which includes past fatalities at precisely th</w:t>
        </w:r>
      </w:ins>
      <w:ins w:id="343" w:author="Brennan, Sean N" w:date="2023-06-19T15:59:00Z">
        <w:r w:rsidR="005B685E">
          <w:rPr>
            <w:rFonts w:eastAsiaTheme="minorHAnsi"/>
          </w:rPr>
          <w:t>e “red” locations</w:t>
        </w:r>
      </w:ins>
      <w:ins w:id="344" w:author="Brennan, Sean N" w:date="2023-06-19T15:58:00Z">
        <w:r w:rsidR="005B685E">
          <w:rPr>
            <w:rFonts w:eastAsiaTheme="minorHAnsi"/>
          </w:rPr>
          <w:t>; however, on this road segment, only the</w:t>
        </w:r>
      </w:ins>
      <w:ins w:id="345" w:author="Brennan, Sean N" w:date="2023-06-19T15:59:00Z">
        <w:r w:rsidR="005B685E">
          <w:rPr>
            <w:rFonts w:eastAsiaTheme="minorHAnsi"/>
          </w:rPr>
          <w:t xml:space="preserve"> northbound (</w:t>
        </w:r>
      </w:ins>
      <w:ins w:id="346" w:author="Brennan, Sean N" w:date="2023-06-19T15:58:00Z">
        <w:r w:rsidR="005B685E">
          <w:rPr>
            <w:rFonts w:eastAsiaTheme="minorHAnsi"/>
          </w:rPr>
          <w:t>downhill</w:t>
        </w:r>
      </w:ins>
      <w:ins w:id="347" w:author="Brennan, Sean N" w:date="2023-06-19T15:59:00Z">
        <w:r w:rsidR="005B685E">
          <w:rPr>
            <w:rFonts w:eastAsiaTheme="minorHAnsi"/>
          </w:rPr>
          <w:t>)</w:t>
        </w:r>
      </w:ins>
      <w:ins w:id="348" w:author="Brennan, Sean N" w:date="2023-06-19T15:58:00Z">
        <w:r w:rsidR="005B685E">
          <w:rPr>
            <w:rFonts w:eastAsiaTheme="minorHAnsi"/>
          </w:rPr>
          <w:t xml:space="preserve"> portion of the roadway has signage warning of a </w:t>
        </w:r>
      </w:ins>
      <w:ins w:id="349" w:author="Brennan, Sean N" w:date="2023-06-19T15:59:00Z">
        <w:r w:rsidR="005B685E">
          <w:rPr>
            <w:rFonts w:eastAsiaTheme="minorHAnsi"/>
          </w:rPr>
          <w:t>dangerous curve</w:t>
        </w:r>
      </w:ins>
      <w:r>
        <w:rPr>
          <w:rFonts w:eastAsiaTheme="minorHAnsi"/>
        </w:rPr>
        <w:t xml:space="preserve">. </w:t>
      </w:r>
      <w:r w:rsidR="00F77652">
        <w:rPr>
          <w:rFonts w:eastAsiaTheme="minorHAnsi"/>
        </w:rPr>
        <w:t>This agreement between simulation and real-world observations</w:t>
      </w:r>
      <w:ins w:id="350" w:author="Brennan, Sean N" w:date="2023-06-19T15:59:00Z">
        <w:r w:rsidR="005B685E">
          <w:rPr>
            <w:rFonts w:eastAsiaTheme="minorHAnsi"/>
          </w:rPr>
          <w:t xml:space="preserve">, including </w:t>
        </w:r>
      </w:ins>
      <w:ins w:id="351" w:author="Brennan, Sean N" w:date="2023-06-19T16:00:00Z">
        <w:r w:rsidR="005B685E">
          <w:rPr>
            <w:rFonts w:eastAsiaTheme="minorHAnsi"/>
          </w:rPr>
          <w:t>insights beyond intuition,</w:t>
        </w:r>
      </w:ins>
      <w:r w:rsidR="00F77652">
        <w:rPr>
          <w:rFonts w:eastAsiaTheme="minorHAnsi"/>
        </w:rPr>
        <w:t xml:space="preserve"> </w:t>
      </w:r>
      <w:r w:rsidR="00697171">
        <w:rPr>
          <w:rFonts w:eastAsiaTheme="minorHAnsi"/>
        </w:rPr>
        <w:t>shows the potential of this work to improve road safety.</w:t>
      </w:r>
    </w:p>
    <w:p w14:paraId="52DF6D28" w14:textId="527ED61E" w:rsidR="00005BB7" w:rsidRPr="009F0F66" w:rsidRDefault="00005BB7" w:rsidP="009F0F66">
      <w:pPr>
        <w:pStyle w:val="Heading1"/>
        <w:rPr>
          <w:rFonts w:eastAsiaTheme="minorHAnsi"/>
        </w:rPr>
      </w:pPr>
      <w:r>
        <w:rPr>
          <w:rFonts w:eastAsiaTheme="minorHAnsi"/>
        </w:rPr>
        <w:t>Conclusions and Future Work</w:t>
      </w:r>
    </w:p>
    <w:p w14:paraId="78063A35" w14:textId="6270270A" w:rsidR="005B3822" w:rsidRDefault="005B3822" w:rsidP="00DC723B">
      <w:pPr>
        <w:pStyle w:val="BodyText"/>
      </w:pPr>
      <w:r>
        <w:t xml:space="preserve">This paper presented a method to analyze the friction utilization of a </w:t>
      </w:r>
      <w:r w:rsidR="004821D6">
        <w:t>road network</w:t>
      </w:r>
      <w:r>
        <w:t xml:space="preserve"> using simulated vehicle trajectories. A traffic simulation was chosen to create the reference trajectories due to its </w:t>
      </w:r>
      <w:r w:rsidRPr="00DC723B">
        <w:t xml:space="preserve">ability to create realistic traffic </w:t>
      </w:r>
      <w:r w:rsidRPr="00DC723B">
        <w:lastRenderedPageBreak/>
        <w:t>networks</w:t>
      </w:r>
      <w:r>
        <w:t xml:space="preserve">. </w:t>
      </w:r>
      <w:r w:rsidR="00AC393F">
        <w:t>A</w:t>
      </w:r>
      <w:r w:rsidR="00AA4B27">
        <w:t xml:space="preserve"> vehicle modeling simulation process was used </w:t>
      </w:r>
      <w:r w:rsidR="00AC393F">
        <w:t xml:space="preserve">subsequently </w:t>
      </w:r>
      <w:r w:rsidR="00AA4B27">
        <w:t xml:space="preserve">to </w:t>
      </w:r>
      <w:r w:rsidR="00AC393F">
        <w:t xml:space="preserve">“drive” the network and </w:t>
      </w:r>
      <w:r w:rsidR="00AA4B27">
        <w:t xml:space="preserve">create </w:t>
      </w:r>
      <w:r w:rsidR="00AF1FF0">
        <w:t>physically</w:t>
      </w:r>
      <w:r w:rsidR="00AA4B27">
        <w:t xml:space="preserve"> re</w:t>
      </w:r>
      <w:r w:rsidR="00AF1FF0">
        <w:t>alistic</w:t>
      </w:r>
      <w:r w:rsidR="00AA4B27">
        <w:t xml:space="preserve"> trajectories to provid</w:t>
      </w:r>
      <w:r w:rsidR="00AF1FF0">
        <w:t>e</w:t>
      </w:r>
      <w:r w:rsidR="00AA4B27">
        <w:t xml:space="preserve"> accurate friction utilization data. </w:t>
      </w:r>
      <w:r w:rsidR="00AC393F">
        <w:t>T</w:t>
      </w:r>
      <w:r w:rsidR="00AA4B27">
        <w:t xml:space="preserve">he resulting friction utilization values were mapped to their geolocation within the </w:t>
      </w:r>
      <w:r w:rsidR="00FE1B8B">
        <w:t xml:space="preserve">State College </w:t>
      </w:r>
      <w:r w:rsidR="004821D6">
        <w:t>Road network</w:t>
      </w:r>
      <w:r w:rsidR="00AA4B27">
        <w:t>.</w:t>
      </w:r>
    </w:p>
    <w:p w14:paraId="1E9C0656" w14:textId="20E2F468" w:rsidR="00AA4B27" w:rsidRDefault="00AA4B27" w:rsidP="00DC723B">
      <w:pPr>
        <w:pStyle w:val="BodyText"/>
      </w:pPr>
      <w:r>
        <w:t>The friction utilization map created in this work creates potential for the following</w:t>
      </w:r>
      <w:ins w:id="352" w:author="Brennan, Sean N [2]" w:date="2023-06-18T18:04:00Z">
        <w:r w:rsidR="008217F2">
          <w:t xml:space="preserve"> improvements</w:t>
        </w:r>
      </w:ins>
      <w:r>
        <w:t>:</w:t>
      </w:r>
    </w:p>
    <w:p w14:paraId="1401F51E" w14:textId="4BBF1117" w:rsidR="00DC723B" w:rsidRPr="00DC723B" w:rsidRDefault="003175D7" w:rsidP="005B685E">
      <w:pPr>
        <w:pStyle w:val="BodyText"/>
        <w:numPr>
          <w:ilvl w:val="0"/>
          <w:numId w:val="24"/>
        </w:numPr>
        <w:ind w:left="180" w:hanging="180"/>
        <w:pPrChange w:id="353" w:author="Brennan, Sean N" w:date="2023-06-19T16:02:00Z">
          <w:pPr>
            <w:pStyle w:val="BodyText"/>
            <w:numPr>
              <w:numId w:val="24"/>
            </w:numPr>
            <w:ind w:left="360" w:hanging="360"/>
          </w:pPr>
        </w:pPrChange>
      </w:pPr>
      <w:del w:id="354" w:author="Brennan, Sean N [2]" w:date="2023-06-18T18:04:00Z">
        <w:r w:rsidRPr="00DC723B" w:rsidDel="008217F2">
          <w:rPr>
            <w:rFonts w:eastAsiaTheme="minorEastAsia"/>
          </w:rPr>
          <w:delText>V</w:delText>
        </w:r>
      </w:del>
      <w:ins w:id="355" w:author="Brennan, Sean N [2]" w:date="2023-06-18T18:04:00Z">
        <w:r w:rsidR="008217F2">
          <w:rPr>
            <w:rFonts w:eastAsiaTheme="minorEastAsia"/>
          </w:rPr>
          <w:t>Designing v</w:t>
        </w:r>
      </w:ins>
      <w:r w:rsidRPr="00DC723B">
        <w:rPr>
          <w:rFonts w:eastAsiaTheme="minorEastAsia"/>
        </w:rPr>
        <w:t xml:space="preserve">ehicle maneuvers by both drivers and </w:t>
      </w:r>
      <w:r w:rsidR="00AF1FF0">
        <w:rPr>
          <w:rFonts w:eastAsiaTheme="minorEastAsia"/>
        </w:rPr>
        <w:t>vehicle control</w:t>
      </w:r>
      <w:r w:rsidR="00AF1FF0" w:rsidRPr="00DC723B">
        <w:rPr>
          <w:rFonts w:eastAsiaTheme="minorEastAsia"/>
        </w:rPr>
        <w:t xml:space="preserve"> </w:t>
      </w:r>
      <w:r w:rsidRPr="00DC723B">
        <w:rPr>
          <w:rFonts w:eastAsiaTheme="minorEastAsia"/>
        </w:rPr>
        <w:t xml:space="preserve">algorithms </w:t>
      </w:r>
      <w:del w:id="356" w:author="Brennan, Sean N [2]" w:date="2023-06-18T18:04:00Z">
        <w:r w:rsidRPr="00DC723B" w:rsidDel="008217F2">
          <w:rPr>
            <w:rFonts w:eastAsiaTheme="minorEastAsia"/>
          </w:rPr>
          <w:delText xml:space="preserve">can be planned </w:delText>
        </w:r>
      </w:del>
      <w:r w:rsidRPr="00DC723B">
        <w:rPr>
          <w:rFonts w:eastAsiaTheme="minorEastAsia"/>
        </w:rPr>
        <w:t>such that</w:t>
      </w:r>
      <w:ins w:id="357" w:author="Brennan, Sean N [2]" w:date="2023-06-18T18:04:00Z">
        <w:r w:rsidR="008217F2">
          <w:rPr>
            <w:rFonts w:eastAsiaTheme="minorEastAsia"/>
          </w:rPr>
          <w:t xml:space="preserve"> </w:t>
        </w:r>
        <w:del w:id="358" w:author="Brennan, Sean N" w:date="2023-06-19T16:01:00Z">
          <w:r w:rsidR="008217F2" w:rsidDel="005B685E">
            <w:rPr>
              <w:rFonts w:eastAsiaTheme="minorEastAsia"/>
            </w:rPr>
            <w:delText>hazardous operational zones are known in advance, and</w:delText>
          </w:r>
        </w:del>
      </w:ins>
      <w:del w:id="359" w:author="Brennan, Sean N" w:date="2023-06-19T16:01:00Z">
        <w:r w:rsidRPr="00DC723B" w:rsidDel="005B685E">
          <w:rPr>
            <w:rFonts w:eastAsiaTheme="minorEastAsia"/>
          </w:rPr>
          <w:delText xml:space="preserve"> </w:delText>
        </w:r>
      </w:del>
      <w:r w:rsidRPr="00DC723B">
        <w:rPr>
          <w:rFonts w:eastAsiaTheme="minorEastAsia"/>
        </w:rPr>
        <w:t>friction margins are maintained</w:t>
      </w:r>
      <w:del w:id="360" w:author="Brennan, Sean N [2]" w:date="2023-06-18T18:04:00Z">
        <w:r w:rsidR="00AA4B27" w:rsidDel="008217F2">
          <w:rPr>
            <w:rFonts w:eastAsiaTheme="minorEastAsia"/>
          </w:rPr>
          <w:delText xml:space="preserve"> without real time access to friction data</w:delText>
        </w:r>
      </w:del>
      <w:ins w:id="361" w:author="Brennan, Sean N [2]" w:date="2023-06-18T18:04:00Z">
        <w:r w:rsidR="008217F2">
          <w:rPr>
            <w:rFonts w:eastAsiaTheme="minorEastAsia"/>
          </w:rPr>
          <w:t xml:space="preserve"> within these zones by </w:t>
        </w:r>
      </w:ins>
      <w:ins w:id="362" w:author="Brennan, Sean N [2]" w:date="2023-06-18T18:05:00Z">
        <w:r w:rsidR="008217F2">
          <w:rPr>
            <w:rFonts w:eastAsiaTheme="minorEastAsia"/>
          </w:rPr>
          <w:t>warning/choosing speeds and lane maneuvering accordingly</w:t>
        </w:r>
      </w:ins>
      <w:r w:rsidRPr="00DC723B">
        <w:rPr>
          <w:rFonts w:eastAsiaTheme="minorEastAsia"/>
        </w:rPr>
        <w:t>.</w:t>
      </w:r>
    </w:p>
    <w:p w14:paraId="1F654252" w14:textId="4C1D55EF" w:rsidR="00DC723B" w:rsidRPr="00DC723B" w:rsidRDefault="00AF1FF0" w:rsidP="005B685E">
      <w:pPr>
        <w:pStyle w:val="BodyText"/>
        <w:numPr>
          <w:ilvl w:val="0"/>
          <w:numId w:val="24"/>
        </w:numPr>
        <w:ind w:left="180" w:hanging="180"/>
        <w:pPrChange w:id="363" w:author="Brennan, Sean N" w:date="2023-06-19T16:02:00Z">
          <w:pPr>
            <w:pStyle w:val="BodyText"/>
            <w:numPr>
              <w:numId w:val="24"/>
            </w:numPr>
            <w:ind w:left="360" w:hanging="360"/>
          </w:pPr>
        </w:pPrChange>
      </w:pPr>
      <w:r>
        <w:rPr>
          <w:rFonts w:eastAsiaTheme="minorEastAsia"/>
        </w:rPr>
        <w:t>R</w:t>
      </w:r>
      <w:r w:rsidR="00AA4B27">
        <w:rPr>
          <w:rFonts w:eastAsiaTheme="minorEastAsia"/>
        </w:rPr>
        <w:t>oad policy, such as</w:t>
      </w:r>
      <w:r w:rsidR="003175D7" w:rsidRPr="00DC723B">
        <w:rPr>
          <w:rFonts w:eastAsiaTheme="minorEastAsia"/>
        </w:rPr>
        <w:t xml:space="preserve"> speed limits in the specific regions of high friction utilization</w:t>
      </w:r>
      <w:r>
        <w:rPr>
          <w:rFonts w:eastAsiaTheme="minorEastAsia"/>
        </w:rPr>
        <w:t xml:space="preserve">, </w:t>
      </w:r>
      <w:ins w:id="364" w:author="Brennan, Sean N [2]" w:date="2023-06-18T18:05:00Z">
        <w:del w:id="365" w:author="Brennan, Sean N" w:date="2023-06-19T16:01:00Z">
          <w:r w:rsidR="008217F2" w:rsidDel="005B685E">
            <w:rPr>
              <w:rFonts w:eastAsiaTheme="minorEastAsia"/>
            </w:rPr>
            <w:delText>that can</w:delText>
          </w:r>
        </w:del>
      </w:ins>
      <w:del w:id="366" w:author="Brennan, Sean N" w:date="2023-06-19T16:01:00Z">
        <w:r w:rsidDel="005B685E">
          <w:rPr>
            <w:rFonts w:eastAsiaTheme="minorEastAsia"/>
          </w:rPr>
          <w:delText xml:space="preserve">can be </w:delText>
        </w:r>
      </w:del>
      <w:r>
        <w:rPr>
          <w:rFonts w:eastAsiaTheme="minorEastAsia"/>
        </w:rPr>
        <w:t>set</w:t>
      </w:r>
      <w:r w:rsidR="003175D7" w:rsidRPr="00DC723B">
        <w:rPr>
          <w:rFonts w:eastAsiaTheme="minorEastAsia"/>
        </w:rPr>
        <w:t xml:space="preserve"> to avoid vehicles demanding more friction than is available.</w:t>
      </w:r>
    </w:p>
    <w:p w14:paraId="209064DC" w14:textId="0B7DDD07" w:rsidR="003175D7" w:rsidRPr="00DC723B" w:rsidRDefault="00AF1FF0" w:rsidP="005B685E">
      <w:pPr>
        <w:pStyle w:val="BodyText"/>
        <w:numPr>
          <w:ilvl w:val="0"/>
          <w:numId w:val="24"/>
        </w:numPr>
        <w:ind w:left="180" w:hanging="180"/>
        <w:pPrChange w:id="367" w:author="Brennan, Sean N" w:date="2023-06-19T16:02:00Z">
          <w:pPr>
            <w:pStyle w:val="BodyText"/>
            <w:numPr>
              <w:numId w:val="24"/>
            </w:numPr>
            <w:ind w:left="360" w:hanging="360"/>
          </w:pPr>
        </w:pPrChange>
      </w:pPr>
      <w:r>
        <w:rPr>
          <w:rFonts w:eastAsiaTheme="minorEastAsia"/>
        </w:rPr>
        <w:t>Engineering data</w:t>
      </w:r>
      <w:ins w:id="368" w:author="Brennan, Sean N [2]" w:date="2023-06-18T18:05:00Z">
        <w:r w:rsidR="008217F2">
          <w:rPr>
            <w:rFonts w:eastAsiaTheme="minorEastAsia"/>
          </w:rPr>
          <w:t>sets</w:t>
        </w:r>
      </w:ins>
      <w:r>
        <w:rPr>
          <w:rFonts w:eastAsiaTheme="minorEastAsia"/>
        </w:rPr>
        <w:t xml:space="preserve"> </w:t>
      </w:r>
      <w:del w:id="369" w:author="Brennan, Sean N [2]" w:date="2023-06-18T18:05:00Z">
        <w:r w:rsidDel="008217F2">
          <w:rPr>
            <w:rFonts w:eastAsiaTheme="minorEastAsia"/>
          </w:rPr>
          <w:delText>can be used to determine</w:delText>
        </w:r>
      </w:del>
      <w:ins w:id="370" w:author="Brennan, Sean N [2]" w:date="2023-06-18T18:05:00Z">
        <w:r w:rsidR="008217F2">
          <w:rPr>
            <w:rFonts w:eastAsiaTheme="minorEastAsia"/>
          </w:rPr>
          <w:t>illustrating</w:t>
        </w:r>
      </w:ins>
      <w:r w:rsidR="003175D7" w:rsidRPr="00DC723B">
        <w:rPr>
          <w:rFonts w:eastAsiaTheme="minorEastAsia"/>
        </w:rPr>
        <w:t xml:space="preserve"> </w:t>
      </w:r>
      <w:del w:id="371" w:author="Brennan, Sean N" w:date="2023-06-19T16:01:00Z">
        <w:r w:rsidR="003175D7" w:rsidRPr="00DC723B" w:rsidDel="005B685E">
          <w:rPr>
            <w:rFonts w:eastAsiaTheme="minorEastAsia"/>
          </w:rPr>
          <w:delText xml:space="preserve">how </w:delText>
        </w:r>
      </w:del>
      <w:ins w:id="372" w:author="Brennan, Sean N" w:date="2023-06-19T16:01:00Z">
        <w:r w:rsidR="005B685E">
          <w:rPr>
            <w:rFonts w:eastAsiaTheme="minorEastAsia"/>
          </w:rPr>
          <w:t xml:space="preserve">where, in typical </w:t>
        </w:r>
      </w:ins>
      <w:r w:rsidR="003175D7" w:rsidRPr="00DC723B">
        <w:rPr>
          <w:rFonts w:eastAsiaTheme="minorEastAsia"/>
        </w:rPr>
        <w:t xml:space="preserve">traffic </w:t>
      </w:r>
      <w:r w:rsidR="00AA4B27">
        <w:rPr>
          <w:rFonts w:eastAsiaTheme="minorEastAsia"/>
        </w:rPr>
        <w:t>patterns</w:t>
      </w:r>
      <w:ins w:id="373" w:author="Brennan, Sean N" w:date="2023-06-19T16:01:00Z">
        <w:r w:rsidR="005B685E">
          <w:rPr>
            <w:rFonts w:eastAsiaTheme="minorEastAsia"/>
          </w:rPr>
          <w:t xml:space="preserve">, </w:t>
        </w:r>
      </w:ins>
      <w:del w:id="374" w:author="Brennan, Sean N" w:date="2023-06-19T16:01:00Z">
        <w:r w:rsidR="00AA4B27" w:rsidDel="005B685E">
          <w:rPr>
            <w:rFonts w:eastAsiaTheme="minorEastAsia"/>
          </w:rPr>
          <w:delText xml:space="preserve"> and </w:delText>
        </w:r>
      </w:del>
      <w:del w:id="375" w:author="Brennan, Sean N [2]" w:date="2023-06-18T18:06:00Z">
        <w:r w:rsidR="003175D7" w:rsidRPr="00DC723B" w:rsidDel="008217F2">
          <w:rPr>
            <w:rFonts w:eastAsiaTheme="minorEastAsia"/>
          </w:rPr>
          <w:delText xml:space="preserve">situations should change in </w:delText>
        </w:r>
        <w:r w:rsidR="00AA4B27" w:rsidDel="008217F2">
          <w:rPr>
            <w:rFonts w:eastAsiaTheme="minorEastAsia"/>
          </w:rPr>
          <w:delText>high friction utilization</w:delText>
        </w:r>
        <w:r w:rsidR="00AA4B27" w:rsidRPr="00DC723B" w:rsidDel="008217F2">
          <w:rPr>
            <w:rFonts w:eastAsiaTheme="minorEastAsia"/>
          </w:rPr>
          <w:delText xml:space="preserve"> </w:delText>
        </w:r>
        <w:r w:rsidR="003175D7" w:rsidRPr="00DC723B" w:rsidDel="008217F2">
          <w:rPr>
            <w:rFonts w:eastAsiaTheme="minorEastAsia"/>
          </w:rPr>
          <w:delText xml:space="preserve">locations </w:delText>
        </w:r>
      </w:del>
      <w:ins w:id="376" w:author="Brennan, Sean N [2]" w:date="2023-06-18T18:06:00Z">
        <w:r w:rsidR="008217F2">
          <w:rPr>
            <w:rFonts w:eastAsiaTheme="minorEastAsia"/>
          </w:rPr>
          <w:t xml:space="preserve">dangerous geolocated areas </w:t>
        </w:r>
      </w:ins>
      <w:ins w:id="377" w:author="Brennan, Sean N" w:date="2023-06-19T16:01:00Z">
        <w:r w:rsidR="005B685E">
          <w:rPr>
            <w:rFonts w:eastAsiaTheme="minorEastAsia"/>
          </w:rPr>
          <w:t>may first eme</w:t>
        </w:r>
      </w:ins>
      <w:ins w:id="378" w:author="Brennan, Sean N" w:date="2023-06-19T16:02:00Z">
        <w:r w:rsidR="005B685E">
          <w:rPr>
            <w:rFonts w:eastAsiaTheme="minorEastAsia"/>
          </w:rPr>
          <w:t>rge</w:t>
        </w:r>
      </w:ins>
      <w:ins w:id="379" w:author="Brennan, Sean N [2]" w:date="2023-06-18T18:06:00Z">
        <w:del w:id="380" w:author="Brennan, Sean N" w:date="2023-06-19T16:02:00Z">
          <w:r w:rsidR="008217F2" w:rsidDel="005B685E">
            <w:rPr>
              <w:rFonts w:eastAsiaTheme="minorEastAsia"/>
            </w:rPr>
            <w:delText>evolve</w:delText>
          </w:r>
        </w:del>
        <w:r w:rsidR="008217F2">
          <w:rPr>
            <w:rFonts w:eastAsiaTheme="minorEastAsia"/>
          </w:rPr>
          <w:t xml:space="preserve"> </w:t>
        </w:r>
      </w:ins>
      <w:r w:rsidR="003175D7" w:rsidRPr="00DC723B">
        <w:rPr>
          <w:rFonts w:eastAsiaTheme="minorEastAsia"/>
        </w:rPr>
        <w:t xml:space="preserve">in </w:t>
      </w:r>
      <w:r w:rsidR="00AA4B27">
        <w:rPr>
          <w:rFonts w:eastAsiaTheme="minorEastAsia"/>
        </w:rPr>
        <w:t>adverse</w:t>
      </w:r>
      <w:r w:rsidR="00AA4B27" w:rsidRPr="00DC723B">
        <w:rPr>
          <w:rFonts w:eastAsiaTheme="minorEastAsia"/>
        </w:rPr>
        <w:t xml:space="preserve"> </w:t>
      </w:r>
      <w:r w:rsidR="003175D7" w:rsidRPr="00DC723B">
        <w:rPr>
          <w:rFonts w:eastAsiaTheme="minorEastAsia"/>
        </w:rPr>
        <w:t>weather conditions.</w:t>
      </w:r>
    </w:p>
    <w:p w14:paraId="1C75C5F8" w14:textId="522D0E37" w:rsidR="003175D7" w:rsidDel="005B685E" w:rsidRDefault="00AF1FF0" w:rsidP="001A5578">
      <w:pPr>
        <w:pStyle w:val="body-text"/>
        <w:ind w:firstLine="0"/>
        <w:rPr>
          <w:del w:id="381" w:author="Brennan, Sean N" w:date="2023-06-19T16:00:00Z"/>
        </w:rPr>
      </w:pPr>
      <w:del w:id="382" w:author="Brennan, Sean N" w:date="2023-06-19T16:00:00Z">
        <w:r w:rsidDel="005B685E">
          <w:delText>T</w:delText>
        </w:r>
        <w:r w:rsidR="003175D7" w:rsidRPr="00DC723B" w:rsidDel="005B685E">
          <w:delText xml:space="preserve">he friction utilization map created in this work </w:delText>
        </w:r>
        <w:r w:rsidR="00021F4B" w:rsidDel="005B685E">
          <w:delText xml:space="preserve">presents a toolset that allows </w:delText>
        </w:r>
        <w:r w:rsidDel="005B685E">
          <w:delText>for the</w:delText>
        </w:r>
        <w:r w:rsidR="00021F4B" w:rsidRPr="00DC723B" w:rsidDel="005B685E">
          <w:delText xml:space="preserve"> </w:delText>
        </w:r>
        <w:r w:rsidR="003175D7" w:rsidRPr="00DC723B" w:rsidDel="005B685E">
          <w:delText>determin</w:delText>
        </w:r>
        <w:r w:rsidDel="005B685E">
          <w:delText>ation of</w:delText>
        </w:r>
        <w:r w:rsidR="003175D7" w:rsidRPr="00DC723B" w:rsidDel="005B685E">
          <w:delText xml:space="preserve"> how vehicles trajectories and traffic situations </w:delText>
        </w:r>
        <w:r w:rsidR="002F1AE6" w:rsidDel="005B685E">
          <w:delText>c</w:delText>
        </w:r>
        <w:r w:rsidR="003175D7" w:rsidRPr="00DC723B" w:rsidDel="005B685E">
          <w:delText>ould change in adverse weather conditions</w:delText>
        </w:r>
        <w:r w:rsidR="002F1AE6" w:rsidDel="005B685E">
          <w:delText xml:space="preserve"> to preserve vehicle friction margins</w:delText>
        </w:r>
        <w:r w:rsidR="003175D7" w:rsidRPr="00DC723B" w:rsidDel="005B685E">
          <w:delText>.</w:delText>
        </w:r>
      </w:del>
    </w:p>
    <w:p w14:paraId="039730CB" w14:textId="1183CC76" w:rsidR="00CF07C3" w:rsidRPr="00DC723B" w:rsidDel="005B685E" w:rsidRDefault="00CF07C3" w:rsidP="005B685E">
      <w:pPr>
        <w:pStyle w:val="body-text"/>
        <w:ind w:firstLine="0"/>
        <w:rPr>
          <w:del w:id="383" w:author="Brennan, Sean N" w:date="2023-06-19T16:02:00Z"/>
        </w:rPr>
        <w:pPrChange w:id="384" w:author="Brennan, Sean N" w:date="2023-06-19T16:00:00Z">
          <w:pPr>
            <w:pStyle w:val="body-text"/>
          </w:pPr>
        </w:pPrChange>
      </w:pPr>
      <w:del w:id="385" w:author="Brennan, Sean N" w:date="2023-06-19T16:00:00Z">
        <w:r w:rsidDel="005B685E">
          <w:delText>F</w:delText>
        </w:r>
      </w:del>
      <w:del w:id="386" w:author="Brennan, Sean N" w:date="2023-06-19T16:02:00Z">
        <w:r w:rsidDel="005B685E">
          <w:delText>uture work includes analyzing the network friction utilization in non-ideal trajectory situations where lane changes occur, and all types of vehicles drive through the network.</w:delText>
        </w:r>
      </w:del>
    </w:p>
    <w:p w14:paraId="56A5A148" w14:textId="73E00E71" w:rsidR="00C2692F" w:rsidRDefault="00F9724E" w:rsidP="00D5520F">
      <w:pPr>
        <w:pStyle w:val="ReferenceHead"/>
        <w:spacing w:before="0"/>
      </w:pPr>
      <w:r>
        <w:t>References</w:t>
      </w:r>
    </w:p>
    <w:p w14:paraId="7781C0FB" w14:textId="77777777" w:rsidR="0043131F" w:rsidRDefault="0043131F" w:rsidP="00D5520F">
      <w:pPr>
        <w:pStyle w:val="References"/>
        <w:rPr>
          <w:sz w:val="24"/>
          <w:szCs w:val="24"/>
        </w:rPr>
      </w:pPr>
      <w:r>
        <w:t>National Highway Traffic Safety Administration, “2017 Fatal Motor Vehicle Crashes: Overview,” 2018.</w:t>
      </w:r>
    </w:p>
    <w:p w14:paraId="47D56388" w14:textId="77777777" w:rsidR="0043131F" w:rsidRDefault="0043131F" w:rsidP="00D5520F">
      <w:pPr>
        <w:pStyle w:val="References"/>
      </w:pPr>
      <w:r>
        <w:t>National Highway Traffic Safety Administration, “2018 Fatal Motor Vehicle Crashes: Overview,” 2019.</w:t>
      </w:r>
    </w:p>
    <w:p w14:paraId="6058261B" w14:textId="77777777" w:rsidR="0043131F" w:rsidRDefault="0043131F" w:rsidP="00D5520F">
      <w:pPr>
        <w:pStyle w:val="References"/>
      </w:pPr>
      <w:r>
        <w:t>National Highway Traffic Safety Administration, “Overview of Motor Vehicle Crashes in 2019,” 2020.</w:t>
      </w:r>
    </w:p>
    <w:p w14:paraId="30BAC183" w14:textId="747D7788" w:rsidR="0043131F" w:rsidRDefault="0043131F" w:rsidP="00D5520F">
      <w:pPr>
        <w:pStyle w:val="References"/>
      </w:pPr>
      <w:r>
        <w:t xml:space="preserve">National Highway Traffic Safety Administration, “Early Estimates of Motor Vehicle Traffic Fatalities </w:t>
      </w:r>
      <w:r w:rsidR="00F0670F">
        <w:t>a</w:t>
      </w:r>
      <w:r>
        <w:t>nd Fatality Rate by Sub-Categories in 2021,” May 2022.</w:t>
      </w:r>
    </w:p>
    <w:p w14:paraId="079E810E" w14:textId="77777777" w:rsidR="0043131F" w:rsidRDefault="0043131F" w:rsidP="00D5520F">
      <w:pPr>
        <w:pStyle w:val="References"/>
      </w:pPr>
      <w:r>
        <w:t xml:space="preserve">C. Kloeden, G. Ponte, and A. McLean, “Traveling Speed and the Risk of Crash Involvement on Rural Roads,” </w:t>
      </w:r>
      <w:r>
        <w:rPr>
          <w:i/>
          <w:iCs/>
        </w:rPr>
        <w:t>Australian Transport Safety Bureau</w:t>
      </w:r>
      <w:r>
        <w:t>. pp. 1–50, Jul. 2001.</w:t>
      </w:r>
    </w:p>
    <w:p w14:paraId="66C9ADFB" w14:textId="77777777" w:rsidR="0043131F" w:rsidRDefault="0043131F" w:rsidP="00D5520F">
      <w:pPr>
        <w:pStyle w:val="References"/>
      </w:pPr>
      <w:r>
        <w:t xml:space="preserve">R. </w:t>
      </w:r>
      <w:proofErr w:type="spellStart"/>
      <w:r>
        <w:t>Elvik</w:t>
      </w:r>
      <w:proofErr w:type="spellEnd"/>
      <w:r>
        <w:t>, P. Christensen, and A. Amundsen, “Speed and Road Accidents: An Evaluation of the Power Model.” Oslo, pp. 1–5, 2004.</w:t>
      </w:r>
    </w:p>
    <w:p w14:paraId="6224635A" w14:textId="4747C99D" w:rsidR="0043131F" w:rsidRDefault="0043131F" w:rsidP="00D5520F">
      <w:pPr>
        <w:pStyle w:val="References"/>
      </w:pPr>
      <w:r>
        <w:t xml:space="preserve">L. </w:t>
      </w:r>
      <w:proofErr w:type="spellStart"/>
      <w:r>
        <w:t>Aarts</w:t>
      </w:r>
      <w:proofErr w:type="spellEnd"/>
      <w:r>
        <w:t xml:space="preserve"> and I. van </w:t>
      </w:r>
      <w:proofErr w:type="spellStart"/>
      <w:r>
        <w:t>Schagen</w:t>
      </w:r>
      <w:proofErr w:type="spellEnd"/>
      <w:r>
        <w:t xml:space="preserve">, “Driving Speed and the Risk of Road Crashes: A Review,” </w:t>
      </w:r>
      <w:proofErr w:type="spellStart"/>
      <w:r>
        <w:rPr>
          <w:i/>
          <w:iCs/>
        </w:rPr>
        <w:t>Accid</w:t>
      </w:r>
      <w:proofErr w:type="spellEnd"/>
      <w:r>
        <w:rPr>
          <w:i/>
          <w:iCs/>
        </w:rPr>
        <w:t xml:space="preserve"> Anal </w:t>
      </w:r>
      <w:proofErr w:type="spellStart"/>
      <w:r>
        <w:rPr>
          <w:i/>
          <w:iCs/>
        </w:rPr>
        <w:t>Prev</w:t>
      </w:r>
      <w:proofErr w:type="spellEnd"/>
      <w:r>
        <w:t>, vol. 38, no. 2, pp. 215–224, Mar. 2006</w:t>
      </w:r>
      <w:r w:rsidR="00D5520F">
        <w:t>.</w:t>
      </w:r>
    </w:p>
    <w:p w14:paraId="2904667D" w14:textId="4BAEF0D0" w:rsidR="0043131F" w:rsidRDefault="0043131F" w:rsidP="00D5520F">
      <w:pPr>
        <w:pStyle w:val="References"/>
      </w:pPr>
      <w:r>
        <w:t xml:space="preserve">J. </w:t>
      </w:r>
      <w:proofErr w:type="spellStart"/>
      <w:r>
        <w:t>Raiyn</w:t>
      </w:r>
      <w:proofErr w:type="spellEnd"/>
      <w:r>
        <w:t xml:space="preserve">, “Real-time Intelligent Speed Adaptation in Heterogeneous Road Networks,” in </w:t>
      </w:r>
      <w:r>
        <w:rPr>
          <w:i/>
          <w:iCs/>
        </w:rPr>
        <w:t>2021 International Symposium on Networks, Computers and Communications (ISNCC)</w:t>
      </w:r>
      <w:r>
        <w:t>, Oct. 2021, pp. 1–7.</w:t>
      </w:r>
    </w:p>
    <w:p w14:paraId="28DC8761" w14:textId="77777777" w:rsidR="0043131F" w:rsidRDefault="0043131F" w:rsidP="00D5520F">
      <w:pPr>
        <w:pStyle w:val="References"/>
      </w:pPr>
      <w:r>
        <w:t xml:space="preserve">N. Garber and R. </w:t>
      </w:r>
      <w:proofErr w:type="spellStart"/>
      <w:r>
        <w:t>Gadirau</w:t>
      </w:r>
      <w:proofErr w:type="spellEnd"/>
      <w:r>
        <w:t xml:space="preserve">, “Speed Variance and its Influence on Accidents,” </w:t>
      </w:r>
      <w:r>
        <w:rPr>
          <w:i/>
          <w:iCs/>
        </w:rPr>
        <w:t>AAA Foundation for Traffic Safety</w:t>
      </w:r>
      <w:r>
        <w:t>. Washington, DC, pp. 1–69, 1988.</w:t>
      </w:r>
    </w:p>
    <w:p w14:paraId="2F425008" w14:textId="70C7A2CC" w:rsidR="0043131F" w:rsidRDefault="0043131F" w:rsidP="00D5520F">
      <w:pPr>
        <w:pStyle w:val="References"/>
      </w:pPr>
      <w:r>
        <w:t xml:space="preserve">[I. </w:t>
      </w:r>
      <w:proofErr w:type="spellStart"/>
      <w:r>
        <w:t>Galanis</w:t>
      </w:r>
      <w:proofErr w:type="spellEnd"/>
      <w:r>
        <w:t xml:space="preserve">, I. Anagnostopoulos, P. </w:t>
      </w:r>
      <w:proofErr w:type="spellStart"/>
      <w:r>
        <w:t>Gurunathan</w:t>
      </w:r>
      <w:proofErr w:type="spellEnd"/>
      <w:r>
        <w:t xml:space="preserve">, and D. Burkard, “Environmental-Based Speed Recommendation for Future Smart Cars,” </w:t>
      </w:r>
      <w:r>
        <w:rPr>
          <w:i/>
          <w:iCs/>
        </w:rPr>
        <w:t>Future Internet</w:t>
      </w:r>
      <w:r>
        <w:t>, vol. 11, no. 3, pp. 78–96, Mar. 2019</w:t>
      </w:r>
      <w:r w:rsidR="00D5520F">
        <w:t>.</w:t>
      </w:r>
      <w:r>
        <w:t xml:space="preserve"> </w:t>
      </w:r>
    </w:p>
    <w:p w14:paraId="1E051ACD" w14:textId="35BD4E0B" w:rsidR="0043131F" w:rsidRDefault="0043131F" w:rsidP="00D5520F">
      <w:pPr>
        <w:pStyle w:val="References"/>
      </w:pPr>
      <w:r>
        <w:t xml:space="preserve">L. S. Friedman, D. </w:t>
      </w:r>
      <w:proofErr w:type="spellStart"/>
      <w:r>
        <w:t>Hedeker</w:t>
      </w:r>
      <w:proofErr w:type="spellEnd"/>
      <w:r>
        <w:t xml:space="preserve">, and E. D. Richter, “Long-Term Effects of Repealing the National Maximum Speed Limit in the United States,” </w:t>
      </w:r>
      <w:r>
        <w:rPr>
          <w:i/>
          <w:iCs/>
        </w:rPr>
        <w:t>Am J Public Health</w:t>
      </w:r>
      <w:r>
        <w:t>, vol. 99, no. 9, pp. 1626–1631, Sep. 2009</w:t>
      </w:r>
      <w:r w:rsidR="00D5520F">
        <w:t>.</w:t>
      </w:r>
    </w:p>
    <w:p w14:paraId="44E1E06C" w14:textId="39196BBB" w:rsidR="0043131F" w:rsidRDefault="0043131F" w:rsidP="00D5520F">
      <w:pPr>
        <w:pStyle w:val="References"/>
      </w:pPr>
      <w:r>
        <w:t xml:space="preserve">A. C. </w:t>
      </w:r>
      <w:proofErr w:type="spellStart"/>
      <w:r>
        <w:t>Wagenaar</w:t>
      </w:r>
      <w:proofErr w:type="spellEnd"/>
      <w:r>
        <w:t xml:space="preserve">, F. M. </w:t>
      </w:r>
      <w:proofErr w:type="spellStart"/>
      <w:r>
        <w:t>Streff</w:t>
      </w:r>
      <w:proofErr w:type="spellEnd"/>
      <w:r>
        <w:t xml:space="preserve">, and R. H. Schultz, “Effects of the 65 mph Speed Limit on Injury Morbidity and Mortality,” </w:t>
      </w:r>
      <w:proofErr w:type="spellStart"/>
      <w:r>
        <w:rPr>
          <w:i/>
          <w:iCs/>
        </w:rPr>
        <w:t>Accid</w:t>
      </w:r>
      <w:proofErr w:type="spellEnd"/>
      <w:r>
        <w:rPr>
          <w:i/>
          <w:iCs/>
        </w:rPr>
        <w:t xml:space="preserve"> Anal </w:t>
      </w:r>
      <w:proofErr w:type="spellStart"/>
      <w:r>
        <w:rPr>
          <w:i/>
          <w:iCs/>
        </w:rPr>
        <w:t>Prev</w:t>
      </w:r>
      <w:proofErr w:type="spellEnd"/>
      <w:r>
        <w:t>, vol. 22, no. 6, pp. 571–585, Dec. 1990</w:t>
      </w:r>
      <w:r w:rsidR="00D5520F">
        <w:t>.</w:t>
      </w:r>
    </w:p>
    <w:p w14:paraId="286B60AF" w14:textId="76065B23" w:rsidR="0043131F" w:rsidRDefault="0043131F" w:rsidP="00D5520F">
      <w:pPr>
        <w:pStyle w:val="References"/>
      </w:pPr>
      <w:r>
        <w:t xml:space="preserve">A. A. M. </w:t>
      </w:r>
      <w:proofErr w:type="spellStart"/>
      <w:r>
        <w:t>Aljanahi</w:t>
      </w:r>
      <w:proofErr w:type="spellEnd"/>
      <w:r>
        <w:t xml:space="preserve">, A. H. Rhodes, and A. V. Metcalfe, “Speed, Speed Limits and Road Traffic Accidents Under Free Flow Conditions,” </w:t>
      </w:r>
      <w:proofErr w:type="spellStart"/>
      <w:r>
        <w:rPr>
          <w:i/>
          <w:iCs/>
        </w:rPr>
        <w:t>Accid</w:t>
      </w:r>
      <w:proofErr w:type="spellEnd"/>
      <w:r>
        <w:rPr>
          <w:i/>
          <w:iCs/>
        </w:rPr>
        <w:t xml:space="preserve"> Anal </w:t>
      </w:r>
      <w:proofErr w:type="spellStart"/>
      <w:r>
        <w:rPr>
          <w:i/>
          <w:iCs/>
        </w:rPr>
        <w:t>Prev</w:t>
      </w:r>
      <w:proofErr w:type="spellEnd"/>
      <w:r>
        <w:t>, vol. 31, no. 1–2, pp. 161–168, Jan. 1999</w:t>
      </w:r>
      <w:r w:rsidR="00D5520F">
        <w:t>.</w:t>
      </w:r>
    </w:p>
    <w:p w14:paraId="3A68DE0F" w14:textId="648AA0A3" w:rsidR="0043131F" w:rsidRDefault="0043131F" w:rsidP="00D5520F">
      <w:pPr>
        <w:pStyle w:val="References"/>
      </w:pPr>
      <w:r>
        <w:t xml:space="preserve">A. </w:t>
      </w:r>
      <w:proofErr w:type="spellStart"/>
      <w:r>
        <w:t>Vadeby</w:t>
      </w:r>
      <w:proofErr w:type="spellEnd"/>
      <w:r>
        <w:t xml:space="preserve"> and Å. Forsman, “Speed Distribution and Traffic Safety Measures,” in </w:t>
      </w:r>
      <w:r>
        <w:rPr>
          <w:i/>
          <w:iCs/>
        </w:rPr>
        <w:t>Traffic Safety</w:t>
      </w:r>
      <w:r>
        <w:t>, Hoboken, NJ, USA: John Wiley &amp; Sons, Inc., 2016, pp. 161–176.</w:t>
      </w:r>
    </w:p>
    <w:p w14:paraId="641BC009" w14:textId="77777777" w:rsidR="0043131F" w:rsidRDefault="0043131F" w:rsidP="00D5520F">
      <w:pPr>
        <w:pStyle w:val="References"/>
      </w:pPr>
      <w:r>
        <w:t xml:space="preserve">N. J. Garber and R. </w:t>
      </w:r>
      <w:proofErr w:type="spellStart"/>
      <w:r>
        <w:t>Gadirau</w:t>
      </w:r>
      <w:proofErr w:type="spellEnd"/>
      <w:r>
        <w:t xml:space="preserve">, “Factors Affecting Speed Variance and its Influence on Accidents,” </w:t>
      </w:r>
      <w:r>
        <w:rPr>
          <w:i/>
          <w:iCs/>
        </w:rPr>
        <w:t>Transportation Research Record 1213: Journal of the Transportation Research Board</w:t>
      </w:r>
      <w:r>
        <w:t>. Transportation Research Board of the National Academies, Washington, DC, pp. 64–71, 1989.</w:t>
      </w:r>
    </w:p>
    <w:p w14:paraId="17A30A44" w14:textId="77777777" w:rsidR="0043131F" w:rsidRDefault="0043131F" w:rsidP="00D5520F">
      <w:pPr>
        <w:pStyle w:val="References"/>
      </w:pPr>
      <w:r>
        <w:t xml:space="preserve">M. </w:t>
      </w:r>
      <w:proofErr w:type="spellStart"/>
      <w:r>
        <w:t>Quddus</w:t>
      </w:r>
      <w:proofErr w:type="spellEnd"/>
      <w:r>
        <w:t xml:space="preserve">, “Exploring the Relationship Between Average Speed, Speed Variation, and Accident Rates Using Spatial Statistical Models and GIS,” </w:t>
      </w:r>
      <w:r>
        <w:rPr>
          <w:i/>
          <w:iCs/>
        </w:rPr>
        <w:t>Journal of Transportation, Safety &amp; Security</w:t>
      </w:r>
      <w:r>
        <w:t>, vol. 5, no. 1, pp. 27–45, Jan. 2013.</w:t>
      </w:r>
    </w:p>
    <w:p w14:paraId="64CD82E1" w14:textId="77777777" w:rsidR="0043131F" w:rsidRDefault="0043131F" w:rsidP="00D5520F">
      <w:pPr>
        <w:pStyle w:val="References"/>
      </w:pPr>
      <w:r>
        <w:t xml:space="preserve">P. A. Pisano, L. C. Goodwin, and M. A. Rossetti, “U.S Highway Crashes in Adverse Road Weather Conditions,” in </w:t>
      </w:r>
      <w:r>
        <w:rPr>
          <w:i/>
          <w:iCs/>
        </w:rPr>
        <w:t xml:space="preserve">24th Conference on </w:t>
      </w:r>
      <w:r>
        <w:rPr>
          <w:i/>
          <w:iCs/>
        </w:rPr>
        <w:t>International Interactive Information and Processing Systems for Meteorology, Oceanography and Hydrology</w:t>
      </w:r>
      <w:r>
        <w:t>, 2008, pp. 1–16.</w:t>
      </w:r>
    </w:p>
    <w:p w14:paraId="3B22EA13" w14:textId="2C1DB31A" w:rsidR="0043131F" w:rsidRDefault="0043131F" w:rsidP="00D5520F">
      <w:pPr>
        <w:pStyle w:val="References"/>
      </w:pPr>
      <w:r>
        <w:t xml:space="preserve">T. Usman, L. Fu, and L. F. Miranda-Moreno, “Quantifying safety benefit of winter road maintenance: Accident frequency modeling,” </w:t>
      </w:r>
      <w:proofErr w:type="spellStart"/>
      <w:r>
        <w:rPr>
          <w:i/>
          <w:iCs/>
        </w:rPr>
        <w:t>Accid</w:t>
      </w:r>
      <w:proofErr w:type="spellEnd"/>
      <w:r>
        <w:rPr>
          <w:i/>
          <w:iCs/>
        </w:rPr>
        <w:t xml:space="preserve"> Anal </w:t>
      </w:r>
      <w:proofErr w:type="spellStart"/>
      <w:r>
        <w:rPr>
          <w:i/>
          <w:iCs/>
        </w:rPr>
        <w:t>Prev</w:t>
      </w:r>
      <w:proofErr w:type="spellEnd"/>
      <w:r>
        <w:t>, vol. 42, no. 6, pp. 1878–1887, Nov. 2010</w:t>
      </w:r>
      <w:r w:rsidR="00D5520F">
        <w:t>.</w:t>
      </w:r>
    </w:p>
    <w:p w14:paraId="457AA9CD" w14:textId="64EF45C7" w:rsidR="0043131F" w:rsidRDefault="0043131F" w:rsidP="00D5520F">
      <w:pPr>
        <w:pStyle w:val="References"/>
      </w:pPr>
      <w:r>
        <w:t xml:space="preserve">D. </w:t>
      </w:r>
      <w:proofErr w:type="spellStart"/>
      <w:r>
        <w:t>Torbic</w:t>
      </w:r>
      <w:proofErr w:type="spellEnd"/>
      <w:r>
        <w:t xml:space="preserve"> </w:t>
      </w:r>
      <w:r>
        <w:rPr>
          <w:i/>
          <w:iCs/>
        </w:rPr>
        <w:t>et al.</w:t>
      </w:r>
      <w:r>
        <w:t xml:space="preserve">, “Superelevation Criteria for Sharp Horizontal Curves on Steep Grades.” </w:t>
      </w:r>
      <w:ins w:id="387" w:author="Brennan, Sean N [2]" w:date="2023-06-18T17:24:00Z">
        <w:r w:rsidR="005741E6">
          <w:t>NCHRP report</w:t>
        </w:r>
      </w:ins>
      <w:ins w:id="388" w:author="Brennan, Sean N [2]" w:date="2023-06-18T17:25:00Z">
        <w:r w:rsidR="005741E6">
          <w:t xml:space="preserve"> 774</w:t>
        </w:r>
      </w:ins>
      <w:ins w:id="389" w:author="Brennan, Sean N [2]" w:date="2023-06-18T17:24:00Z">
        <w:r w:rsidR="005741E6">
          <w:t xml:space="preserve">, </w:t>
        </w:r>
      </w:ins>
      <w:r>
        <w:t>pp. 1–192, 2014.</w:t>
      </w:r>
    </w:p>
    <w:p w14:paraId="0DD10195" w14:textId="77777777" w:rsidR="0043131F" w:rsidRDefault="0043131F" w:rsidP="00D5520F">
      <w:pPr>
        <w:pStyle w:val="References"/>
      </w:pPr>
      <w:r>
        <w:t>R. Lutz, “A Comparison of Friction Supply, Friction Demand, and Maximum Design Friction on Sharp Horizontal Curves with Steep Grades,” The Pennsylvania State University, 2013.</w:t>
      </w:r>
    </w:p>
    <w:p w14:paraId="26365805" w14:textId="77777777" w:rsidR="0043131F" w:rsidRDefault="0043131F" w:rsidP="00D5520F">
      <w:pPr>
        <w:pStyle w:val="References"/>
      </w:pPr>
      <w:r>
        <w:t xml:space="preserve">J. Y. Wong, </w:t>
      </w:r>
      <w:r>
        <w:rPr>
          <w:i/>
          <w:iCs/>
        </w:rPr>
        <w:t>Theory of Ground Vehicles</w:t>
      </w:r>
      <w:r>
        <w:t>, 3rd ed. 2001.</w:t>
      </w:r>
    </w:p>
    <w:p w14:paraId="0DDB75B6" w14:textId="05652538" w:rsidR="0043131F" w:rsidRDefault="0043131F" w:rsidP="00D5520F">
      <w:pPr>
        <w:pStyle w:val="References"/>
      </w:pPr>
      <w:r>
        <w:t xml:space="preserve">A. Abdi </w:t>
      </w:r>
      <w:proofErr w:type="spellStart"/>
      <w:r>
        <w:t>Kordani</w:t>
      </w:r>
      <w:proofErr w:type="spellEnd"/>
      <w:r>
        <w:t xml:space="preserve">, O. </w:t>
      </w:r>
      <w:proofErr w:type="spellStart"/>
      <w:r>
        <w:t>Rahmani</w:t>
      </w:r>
      <w:proofErr w:type="spellEnd"/>
      <w:r>
        <w:t xml:space="preserve">, A. S. </w:t>
      </w:r>
      <w:proofErr w:type="spellStart"/>
      <w:r>
        <w:t>Abdollahzadeh</w:t>
      </w:r>
      <w:proofErr w:type="spellEnd"/>
      <w:r>
        <w:t xml:space="preserve"> </w:t>
      </w:r>
      <w:proofErr w:type="spellStart"/>
      <w:r>
        <w:t>Nasiri</w:t>
      </w:r>
      <w:proofErr w:type="spellEnd"/>
      <w:r>
        <w:t xml:space="preserve">, and S. M. </w:t>
      </w:r>
      <w:proofErr w:type="spellStart"/>
      <w:r>
        <w:t>Boroomandrad</w:t>
      </w:r>
      <w:proofErr w:type="spellEnd"/>
      <w:r>
        <w:t xml:space="preserve">, “Effect of Adverse Weather Conditions on Vehicle Braking Distance of Highways,” </w:t>
      </w:r>
      <w:r>
        <w:rPr>
          <w:i/>
          <w:iCs/>
        </w:rPr>
        <w:t>Civil Engineering Journal</w:t>
      </w:r>
      <w:r>
        <w:t>, vol. 4, no. 1, pp. 46–58, Feb. 2018</w:t>
      </w:r>
      <w:r w:rsidR="00D5520F">
        <w:t>.</w:t>
      </w:r>
    </w:p>
    <w:p w14:paraId="373F7BF1" w14:textId="1728AFE5" w:rsidR="0043131F" w:rsidRDefault="0043131F" w:rsidP="00D5520F">
      <w:pPr>
        <w:pStyle w:val="References"/>
      </w:pPr>
      <w:r>
        <w:t xml:space="preserve">S. </w:t>
      </w:r>
      <w:proofErr w:type="spellStart"/>
      <w:r>
        <w:t>Khaleghian</w:t>
      </w:r>
      <w:proofErr w:type="spellEnd"/>
      <w:r>
        <w:t xml:space="preserve">, A. </w:t>
      </w:r>
      <w:proofErr w:type="spellStart"/>
      <w:r>
        <w:t>Emami</w:t>
      </w:r>
      <w:proofErr w:type="spellEnd"/>
      <w:r>
        <w:t xml:space="preserve">, and S. Taheri, “A technical survey on tire-road friction estimation,” </w:t>
      </w:r>
      <w:r>
        <w:rPr>
          <w:i/>
          <w:iCs/>
        </w:rPr>
        <w:t>Friction</w:t>
      </w:r>
      <w:r>
        <w:t>, vol. 5, no. 2, pp. 123–146, Jun. 2017</w:t>
      </w:r>
      <w:r w:rsidR="00D5520F">
        <w:t>.</w:t>
      </w:r>
    </w:p>
    <w:p w14:paraId="1982A891" w14:textId="77777777" w:rsidR="0043131F" w:rsidRDefault="0043131F" w:rsidP="00D5520F">
      <w:pPr>
        <w:pStyle w:val="References"/>
      </w:pPr>
      <w:r>
        <w:rPr>
          <w:i/>
          <w:iCs/>
        </w:rPr>
        <w:t>A Policy on Geometric Design of Highways and Streets (The Green Book)</w:t>
      </w:r>
      <w:r>
        <w:t>, 7th ed. AASHTO, 2018.</w:t>
      </w:r>
    </w:p>
    <w:p w14:paraId="44897840" w14:textId="4083FAF2" w:rsidR="0043131F" w:rsidRDefault="0043131F" w:rsidP="00D5520F">
      <w:pPr>
        <w:pStyle w:val="References"/>
      </w:pPr>
      <w:r>
        <w:t xml:space="preserve">J. Alonso </w:t>
      </w:r>
      <w:r>
        <w:rPr>
          <w:i/>
          <w:iCs/>
        </w:rPr>
        <w:t>et al.</w:t>
      </w:r>
      <w:r>
        <w:t xml:space="preserve">, “On-Board Wet Road Surface Identification Using </w:t>
      </w:r>
      <w:proofErr w:type="spellStart"/>
      <w:r>
        <w:t>Tyre</w:t>
      </w:r>
      <w:proofErr w:type="spellEnd"/>
      <w:r>
        <w:t xml:space="preserve">/Road Noise and Support Vector Machines,” </w:t>
      </w:r>
      <w:r>
        <w:rPr>
          <w:i/>
          <w:iCs/>
        </w:rPr>
        <w:t>Applied Acoustics</w:t>
      </w:r>
      <w:r>
        <w:t>, vol. 76, pp. 407–415, Feb. 2014</w:t>
      </w:r>
      <w:r w:rsidR="0044150B">
        <w:t>.</w:t>
      </w:r>
    </w:p>
    <w:p w14:paraId="68D70437" w14:textId="223EF60D" w:rsidR="0043131F" w:rsidRDefault="0043131F" w:rsidP="00D5520F">
      <w:pPr>
        <w:pStyle w:val="References"/>
      </w:pPr>
      <w:r>
        <w:t xml:space="preserve">A. Howard and H. </w:t>
      </w:r>
      <w:proofErr w:type="spellStart"/>
      <w:r>
        <w:t>Seraji</w:t>
      </w:r>
      <w:proofErr w:type="spellEnd"/>
      <w:r>
        <w:t xml:space="preserve">, “Vision-Based Terrain Characterization and </w:t>
      </w:r>
      <w:proofErr w:type="spellStart"/>
      <w:r>
        <w:t>Traversability</w:t>
      </w:r>
      <w:proofErr w:type="spellEnd"/>
      <w:r>
        <w:t xml:space="preserve"> Assessment,” </w:t>
      </w:r>
      <w:r>
        <w:rPr>
          <w:i/>
          <w:iCs/>
        </w:rPr>
        <w:t>J Robot Syst</w:t>
      </w:r>
      <w:r>
        <w:t>, vol. 18, no. 10, pp. 577–587, Oct. 2001</w:t>
      </w:r>
      <w:r w:rsidR="00D5520F">
        <w:t>.</w:t>
      </w:r>
    </w:p>
    <w:p w14:paraId="1BC9B170" w14:textId="647205EB" w:rsidR="0043131F" w:rsidRDefault="0043131F" w:rsidP="00D5520F">
      <w:pPr>
        <w:pStyle w:val="References"/>
      </w:pPr>
      <w:r>
        <w:t xml:space="preserve">A. </w:t>
      </w:r>
      <w:proofErr w:type="spellStart"/>
      <w:r>
        <w:t>Tuononen</w:t>
      </w:r>
      <w:proofErr w:type="spellEnd"/>
      <w:r>
        <w:t xml:space="preserve"> and L. </w:t>
      </w:r>
      <w:proofErr w:type="spellStart"/>
      <w:r>
        <w:t>Hartikainen</w:t>
      </w:r>
      <w:proofErr w:type="spellEnd"/>
      <w:r>
        <w:t xml:space="preserve">, “Optical Position Detection Sensor to Measure </w:t>
      </w:r>
      <w:proofErr w:type="spellStart"/>
      <w:r>
        <w:t>Tyre</w:t>
      </w:r>
      <w:proofErr w:type="spellEnd"/>
      <w:r>
        <w:t xml:space="preserve"> Carcass Deflections in Aquaplaning,” </w:t>
      </w:r>
      <w:r>
        <w:rPr>
          <w:i/>
          <w:iCs/>
        </w:rPr>
        <w:t>International Journal of Vehicle Systems Modelling and Testing</w:t>
      </w:r>
      <w:r>
        <w:t>, vol. 3, no. 3, pp. 189–199, 2008</w:t>
      </w:r>
      <w:r w:rsidR="00D5520F">
        <w:t>.</w:t>
      </w:r>
    </w:p>
    <w:p w14:paraId="23A8C80B" w14:textId="055A073B" w:rsidR="0043131F" w:rsidRDefault="0043131F" w:rsidP="00D5520F">
      <w:pPr>
        <w:pStyle w:val="References"/>
      </w:pPr>
      <w:r>
        <w:t xml:space="preserve">K. B. Singh and S. Taheri, “Estimation of Tire–Road Friction Coefficient and its Application in Chassis Control Systems,” </w:t>
      </w:r>
      <w:r>
        <w:rPr>
          <w:i/>
          <w:iCs/>
        </w:rPr>
        <w:t>Systems Science &amp; Control Engineering</w:t>
      </w:r>
      <w:r>
        <w:t>, vol. 3, no. 1, pp. 39–61, Jan. 2015</w:t>
      </w:r>
      <w:r w:rsidR="00D5520F">
        <w:t>.</w:t>
      </w:r>
    </w:p>
    <w:p w14:paraId="1D0F03DF" w14:textId="69D40366" w:rsidR="0043131F" w:rsidRDefault="0043131F" w:rsidP="00D5520F">
      <w:pPr>
        <w:pStyle w:val="References"/>
      </w:pPr>
      <w:r>
        <w:t xml:space="preserve">G. </w:t>
      </w:r>
      <w:proofErr w:type="spellStart"/>
      <w:r>
        <w:t>Baffet</w:t>
      </w:r>
      <w:proofErr w:type="spellEnd"/>
      <w:r>
        <w:t xml:space="preserve">, A. </w:t>
      </w:r>
      <w:proofErr w:type="spellStart"/>
      <w:r>
        <w:t>Charara</w:t>
      </w:r>
      <w:proofErr w:type="spellEnd"/>
      <w:r>
        <w:t xml:space="preserve">, D. Lechner, and D. Thomas, “Experimental Evaluation of Observers for Tire–Road Forces, Sideslip Angle and Wheel Cornering Stiffness,” </w:t>
      </w:r>
      <w:r>
        <w:rPr>
          <w:i/>
          <w:iCs/>
        </w:rPr>
        <w:t>Vehicle System Dynamics</w:t>
      </w:r>
      <w:r>
        <w:t>, vol. 46, no. 6, pp. 501–520, Jun. 2008</w:t>
      </w:r>
      <w:r w:rsidR="00D5520F">
        <w:t>.</w:t>
      </w:r>
    </w:p>
    <w:p w14:paraId="64144C7D" w14:textId="05935D44" w:rsidR="0043131F" w:rsidRDefault="0043131F" w:rsidP="00D5520F">
      <w:pPr>
        <w:pStyle w:val="References"/>
      </w:pPr>
      <w:r>
        <w:t xml:space="preserve">R. Rajamani, G. </w:t>
      </w:r>
      <w:proofErr w:type="spellStart"/>
      <w:r>
        <w:t>Phanomchoeng</w:t>
      </w:r>
      <w:proofErr w:type="spellEnd"/>
      <w:r>
        <w:t xml:space="preserve">, D. </w:t>
      </w:r>
      <w:proofErr w:type="spellStart"/>
      <w:r>
        <w:t>Piyabongkarn</w:t>
      </w:r>
      <w:proofErr w:type="spellEnd"/>
      <w:r>
        <w:t xml:space="preserve">, and J. Y. Lew, “Algorithms for Real-Time Estimation of Individual Wheel Tire-Road Friction Coefficients,” </w:t>
      </w:r>
      <w:r>
        <w:rPr>
          <w:i/>
          <w:iCs/>
        </w:rPr>
        <w:t>IEEE/ASME Transactions on Mechatronics</w:t>
      </w:r>
      <w:r>
        <w:t>, vol. 17, no. 6, pp. 1183–1195, Dec. 2012</w:t>
      </w:r>
      <w:r w:rsidR="00D5520F">
        <w:t>.</w:t>
      </w:r>
    </w:p>
    <w:p w14:paraId="79C74660" w14:textId="64D94F11" w:rsidR="0043131F" w:rsidRDefault="0043131F" w:rsidP="00D5520F">
      <w:pPr>
        <w:pStyle w:val="References"/>
      </w:pPr>
      <w:r>
        <w:t xml:space="preserve">A. </w:t>
      </w:r>
      <w:proofErr w:type="spellStart"/>
      <w:r>
        <w:t>Shaout</w:t>
      </w:r>
      <w:proofErr w:type="spellEnd"/>
      <w:r>
        <w:t xml:space="preserve">, D. Colella, and S. </w:t>
      </w:r>
      <w:proofErr w:type="spellStart"/>
      <w:r>
        <w:t>Awad</w:t>
      </w:r>
      <w:proofErr w:type="spellEnd"/>
      <w:r>
        <w:t xml:space="preserve">, “Advanced Driver Assistance Systems - Past, Present and Future,” in </w:t>
      </w:r>
      <w:r>
        <w:rPr>
          <w:i/>
          <w:iCs/>
        </w:rPr>
        <w:t>2011 seventh International Computer Engineering Conference (ICENCO’2011)</w:t>
      </w:r>
      <w:r>
        <w:t>, Dec. 2011, pp. 72–82.</w:t>
      </w:r>
    </w:p>
    <w:p w14:paraId="6CE3D173" w14:textId="77777777" w:rsidR="0043131F" w:rsidRDefault="0043131F" w:rsidP="00D5520F">
      <w:pPr>
        <w:pStyle w:val="References"/>
      </w:pPr>
      <w:r>
        <w:t xml:space="preserve">O. Carsten, F. Lai, K. </w:t>
      </w:r>
      <w:proofErr w:type="spellStart"/>
      <w:r>
        <w:t>Chorlton</w:t>
      </w:r>
      <w:proofErr w:type="spellEnd"/>
      <w:r>
        <w:t xml:space="preserve">, P. Goodman, D. </w:t>
      </w:r>
      <w:proofErr w:type="spellStart"/>
      <w:r>
        <w:t>Carslaw</w:t>
      </w:r>
      <w:proofErr w:type="spellEnd"/>
      <w:r>
        <w:t>, and S. Hess, “Speed Limit Adherence and its Effect on Road Safety and Climate Change.” pp. 1–127, Oct. 2008.</w:t>
      </w:r>
    </w:p>
    <w:p w14:paraId="7AE71D4A" w14:textId="497ED749" w:rsidR="0043131F" w:rsidRDefault="0043131F" w:rsidP="00D5520F">
      <w:pPr>
        <w:pStyle w:val="References"/>
      </w:pPr>
      <w:r>
        <w:t xml:space="preserve">R. H. </w:t>
      </w:r>
      <w:proofErr w:type="spellStart"/>
      <w:r>
        <w:t>Ordóñez</w:t>
      </w:r>
      <w:proofErr w:type="spellEnd"/>
      <w:r>
        <w:t xml:space="preserve">-Hurtado, W. M. Griggs, K. </w:t>
      </w:r>
      <w:proofErr w:type="spellStart"/>
      <w:r>
        <w:t>Massow</w:t>
      </w:r>
      <w:proofErr w:type="spellEnd"/>
      <w:r>
        <w:t xml:space="preserve">, and R. N. Shorten, “Intelligent Speed Advising Based on Cooperative Traffic Scenario Determination,” in </w:t>
      </w:r>
      <w:r>
        <w:rPr>
          <w:i/>
          <w:iCs/>
        </w:rPr>
        <w:t>Optimization and Optimal Control in Automotive Systems. Lecture Notes in Control and Information Sciences</w:t>
      </w:r>
      <w:r>
        <w:t>, vol. 455, Springer, Cham, 2014, pp. 77–92.</w:t>
      </w:r>
    </w:p>
    <w:p w14:paraId="0F5B8B1C" w14:textId="3C8E51C9" w:rsidR="0043131F" w:rsidRDefault="0043131F" w:rsidP="00D5520F">
      <w:pPr>
        <w:pStyle w:val="References"/>
      </w:pPr>
      <w:r>
        <w:t xml:space="preserve">F. </w:t>
      </w:r>
      <w:proofErr w:type="spellStart"/>
      <w:r>
        <w:t>Jiménez</w:t>
      </w:r>
      <w:proofErr w:type="spellEnd"/>
      <w:r>
        <w:t xml:space="preserve">, F. Aparicio, and J. </w:t>
      </w:r>
      <w:proofErr w:type="spellStart"/>
      <w:r>
        <w:t>Páez</w:t>
      </w:r>
      <w:proofErr w:type="spellEnd"/>
      <w:r>
        <w:t xml:space="preserve">, “Evaluation of In-Vehicle Dynamic Speed Assistance in Spain: Algorithm and Driver </w:t>
      </w:r>
      <w:proofErr w:type="spellStart"/>
      <w:r>
        <w:t>Behaviour</w:t>
      </w:r>
      <w:proofErr w:type="spellEnd"/>
      <w:r>
        <w:t xml:space="preserve">,” </w:t>
      </w:r>
      <w:r>
        <w:rPr>
          <w:i/>
          <w:iCs/>
        </w:rPr>
        <w:t>IET Intelligent Transport Systems</w:t>
      </w:r>
      <w:r>
        <w:t>, vol. 2, no. 2, pp. 132–143, 2008</w:t>
      </w:r>
      <w:r w:rsidR="00D5520F">
        <w:t>.</w:t>
      </w:r>
    </w:p>
    <w:p w14:paraId="45F461F3" w14:textId="3AE45AEB" w:rsidR="0043131F" w:rsidRDefault="0043131F" w:rsidP="00D5520F">
      <w:pPr>
        <w:pStyle w:val="References"/>
      </w:pPr>
      <w:r>
        <w:t xml:space="preserve">R. Gallen, N. </w:t>
      </w:r>
      <w:proofErr w:type="spellStart"/>
      <w:r>
        <w:t>Hautiere</w:t>
      </w:r>
      <w:proofErr w:type="spellEnd"/>
      <w:r>
        <w:t xml:space="preserve">, A. Cord, and S. Glaser, “Supporting Drivers in Keeping Safe Speed in Adverse Weather Conditions by Mitigating the Risk Level,” </w:t>
      </w:r>
      <w:r>
        <w:rPr>
          <w:i/>
          <w:iCs/>
        </w:rPr>
        <w:t>IEEE Transactions on Intelligent Transportation Systems</w:t>
      </w:r>
      <w:r>
        <w:t>, vol. 14, no. 4, pp. 1558–1571, Dec. 2013</w:t>
      </w:r>
      <w:r w:rsidR="00D5520F">
        <w:t>.</w:t>
      </w:r>
    </w:p>
    <w:p w14:paraId="4B5E8AA2" w14:textId="6580CD79" w:rsidR="0043131F" w:rsidRDefault="0043131F" w:rsidP="00D5520F">
      <w:pPr>
        <w:pStyle w:val="References"/>
      </w:pPr>
      <w:r>
        <w:t xml:space="preserve">A. </w:t>
      </w:r>
      <w:proofErr w:type="spellStart"/>
      <w:r>
        <w:t>Hazoor</w:t>
      </w:r>
      <w:proofErr w:type="spellEnd"/>
      <w:r>
        <w:t xml:space="preserve">, A. </w:t>
      </w:r>
      <w:proofErr w:type="spellStart"/>
      <w:r>
        <w:t>Lioi</w:t>
      </w:r>
      <w:proofErr w:type="spellEnd"/>
      <w:r>
        <w:t xml:space="preserve">, and M. </w:t>
      </w:r>
      <w:proofErr w:type="spellStart"/>
      <w:r>
        <w:t>Bassani</w:t>
      </w:r>
      <w:proofErr w:type="spellEnd"/>
      <w:r>
        <w:t xml:space="preserve">, “Development of a Novel Intelligent Speed Adaptation System Based on Available Sight Distance,” </w:t>
      </w:r>
      <w:r>
        <w:rPr>
          <w:i/>
          <w:iCs/>
        </w:rPr>
        <w:t>Transportation Research Record: Journal of the Transportation Research Board</w:t>
      </w:r>
      <w:r>
        <w:t>, vol. 2675, no. 9, pp. 1573–1584, Sep. 2021</w:t>
      </w:r>
      <w:r w:rsidR="00D5520F">
        <w:t>.</w:t>
      </w:r>
    </w:p>
    <w:p w14:paraId="04F93D26" w14:textId="19578E93" w:rsidR="0043131F" w:rsidRDefault="0043131F" w:rsidP="00D5520F">
      <w:pPr>
        <w:pStyle w:val="References"/>
      </w:pPr>
      <w:r>
        <w:t xml:space="preserve">S. M. </w:t>
      </w:r>
      <w:proofErr w:type="spellStart"/>
      <w:r>
        <w:t>Savaresi</w:t>
      </w:r>
      <w:proofErr w:type="spellEnd"/>
      <w:r>
        <w:t xml:space="preserve">, L. </w:t>
      </w:r>
      <w:proofErr w:type="spellStart"/>
      <w:r>
        <w:t>Piroddi</w:t>
      </w:r>
      <w:proofErr w:type="spellEnd"/>
      <w:r>
        <w:t xml:space="preserve">, and M. </w:t>
      </w:r>
      <w:proofErr w:type="spellStart"/>
      <w:r>
        <w:t>Tanelli</w:t>
      </w:r>
      <w:proofErr w:type="spellEnd"/>
      <w:r>
        <w:t xml:space="preserve">, “Real-Time Identification of Tire–Road Friction Conditions,” </w:t>
      </w:r>
      <w:r>
        <w:rPr>
          <w:i/>
          <w:iCs/>
        </w:rPr>
        <w:t>IET Control Theory &amp; Applications</w:t>
      </w:r>
      <w:r>
        <w:t>, vol. 3, no. 7, pp. 891–906, Jul. 2009</w:t>
      </w:r>
      <w:r w:rsidR="00D5520F">
        <w:t>.</w:t>
      </w:r>
    </w:p>
    <w:p w14:paraId="68AB9B8A" w14:textId="1B8C2770" w:rsidR="0043131F" w:rsidRDefault="0043131F" w:rsidP="00D5520F">
      <w:pPr>
        <w:pStyle w:val="References"/>
      </w:pPr>
      <w:r>
        <w:t xml:space="preserve">R. Rajamani, </w:t>
      </w:r>
      <w:r>
        <w:rPr>
          <w:i/>
          <w:iCs/>
        </w:rPr>
        <w:t>Vehicle Dynamics and Control</w:t>
      </w:r>
      <w:r>
        <w:t>. Boston, MA: Springer US, 2012.</w:t>
      </w:r>
    </w:p>
    <w:p w14:paraId="1A7AFAF1" w14:textId="6AD1A955" w:rsidR="0043131F" w:rsidRDefault="0043131F" w:rsidP="00D5520F">
      <w:pPr>
        <w:pStyle w:val="References"/>
      </w:pPr>
      <w:r>
        <w:t xml:space="preserve">J. A. </w:t>
      </w:r>
      <w:proofErr w:type="spellStart"/>
      <w:r>
        <w:t>Matute-Peaspan</w:t>
      </w:r>
      <w:proofErr w:type="spellEnd"/>
      <w:r>
        <w:t xml:space="preserve">, M. </w:t>
      </w:r>
      <w:proofErr w:type="spellStart"/>
      <w:r>
        <w:t>Marcano</w:t>
      </w:r>
      <w:proofErr w:type="spellEnd"/>
      <w:r>
        <w:t xml:space="preserve">, S. Diaz, A. </w:t>
      </w:r>
      <w:proofErr w:type="spellStart"/>
      <w:r>
        <w:t>Zubizarreta</w:t>
      </w:r>
      <w:proofErr w:type="spellEnd"/>
      <w:r>
        <w:t xml:space="preserve">, and J. Perez, “Lateral-Acceleration-Based Vehicle-Models-Blending for Automated Driving Controllers,” </w:t>
      </w:r>
      <w:r>
        <w:rPr>
          <w:i/>
          <w:iCs/>
        </w:rPr>
        <w:t>Electronics (Basel)</w:t>
      </w:r>
      <w:r>
        <w:t>, vol. 9, no. 10, pp. 1674–1691, Oct. 2020</w:t>
      </w:r>
      <w:r w:rsidR="00D5520F">
        <w:t>.</w:t>
      </w:r>
    </w:p>
    <w:p w14:paraId="0F379990" w14:textId="0DC22D42" w:rsidR="0043131F" w:rsidRPr="007A28F1" w:rsidRDefault="0043131F" w:rsidP="00D5520F">
      <w:pPr>
        <w:pStyle w:val="References"/>
        <w:numPr>
          <w:ilvl w:val="0"/>
          <w:numId w:val="0"/>
        </w:numPr>
      </w:pPr>
    </w:p>
    <w:sectPr w:rsidR="0043131F" w:rsidRPr="007A28F1" w:rsidSect="0015028E">
      <w:headerReference w:type="default" r:id="rId26"/>
      <w:pgSz w:w="12240" w:h="15840" w:code="1"/>
      <w:pgMar w:top="1080" w:right="1080" w:bottom="1080" w:left="1080" w:header="432" w:footer="432" w:gutter="0"/>
      <w:cols w:num="2" w:space="288"/>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5" w:author="Brennan, Sean N [2]" w:date="2023-06-18T17:07:00Z" w:initials="BSN">
    <w:p w14:paraId="777ED950" w14:textId="76EFA05B" w:rsidR="00091B8E" w:rsidRDefault="00091B8E">
      <w:pPr>
        <w:pStyle w:val="CommentText"/>
      </w:pPr>
      <w:r>
        <w:rPr>
          <w:rStyle w:val="CommentReference"/>
        </w:rPr>
        <w:annotationRef/>
      </w:r>
      <w:r>
        <w:t>Delete highlighted section if over space. As noted by the reviewers, it detracts greatly from the paper.</w:t>
      </w:r>
    </w:p>
  </w:comment>
  <w:comment w:id="283" w:author="Brennan, Sean N [2]" w:date="2023-06-18T17:43:00Z" w:initials="BSN">
    <w:p w14:paraId="5595CD1A" w14:textId="77777777" w:rsidR="00091B8E" w:rsidRDefault="00091B8E">
      <w:pPr>
        <w:pStyle w:val="CommentText"/>
      </w:pPr>
      <w:r>
        <w:rPr>
          <w:rStyle w:val="CommentReference"/>
        </w:rPr>
        <w:annotationRef/>
      </w:r>
      <w:r>
        <w:t>Juliette, instead of this, let’s say:</w:t>
      </w:r>
    </w:p>
    <w:p w14:paraId="0576CEB1" w14:textId="63B05D60" w:rsidR="00091B8E" w:rsidRDefault="00091B8E">
      <w:pPr>
        <w:pStyle w:val="CommentText"/>
      </w:pPr>
      <w:r>
        <w:t xml:space="preserve">“This is an involved process that is described in detail in [citation]” </w:t>
      </w:r>
      <w:r>
        <w:br/>
      </w:r>
      <w:r>
        <w:br/>
        <w:t>And just cite your thesis!</w:t>
      </w:r>
    </w:p>
  </w:comment>
  <w:comment w:id="297" w:author="Brennan, Sean N [2]" w:date="2023-06-18T16:03:00Z" w:initials="BSN">
    <w:p w14:paraId="1E77E468" w14:textId="668CF625" w:rsidR="00091B8E" w:rsidRDefault="00091B8E">
      <w:pPr>
        <w:pStyle w:val="CommentText"/>
      </w:pPr>
      <w:r>
        <w:rPr>
          <w:rStyle w:val="CommentReference"/>
        </w:rPr>
        <w:annotationRef/>
      </w:r>
      <w:r>
        <w:t>Juliette, what controller did we use to determine these torques? This is what one of the reviewers is asking.</w:t>
      </w:r>
    </w:p>
  </w:comment>
  <w:comment w:id="299" w:author="Brennan, Sean N [2]" w:date="2023-06-18T17:46:00Z" w:initials="BSN">
    <w:p w14:paraId="641EEB9F" w14:textId="1BF5CC5E" w:rsidR="00091B8E" w:rsidRDefault="00091B8E">
      <w:pPr>
        <w:pStyle w:val="CommentText"/>
      </w:pPr>
      <w:r>
        <w:rPr>
          <w:rStyle w:val="CommentReference"/>
        </w:rPr>
        <w:annotationRef/>
      </w:r>
      <w:r>
        <w:t>Juliette, insert your thesis citation here also!</w:t>
      </w:r>
    </w:p>
  </w:comment>
  <w:comment w:id="308" w:author="Brennan, Sean N [2]" w:date="2023-06-18T17:47:00Z" w:initials="BSN">
    <w:p w14:paraId="2ADA52ED" w14:textId="5FD1C78B" w:rsidR="00091B8E" w:rsidRDefault="00091B8E">
      <w:pPr>
        <w:pStyle w:val="CommentText"/>
      </w:pPr>
      <w:r>
        <w:rPr>
          <w:rStyle w:val="CommentReference"/>
        </w:rPr>
        <w:annotationRef/>
      </w:r>
      <w:r>
        <w:t>Juliette, cite your thesis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ED950" w15:done="0"/>
  <w15:commentEx w15:paraId="0576CEB1" w15:done="0"/>
  <w15:commentEx w15:paraId="1E77E468" w15:done="0"/>
  <w15:commentEx w15:paraId="641EEB9F" w15:done="0"/>
  <w15:commentEx w15:paraId="2ADA52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9B83C" w16cex:dateUtc="2023-06-18T21:07:00Z"/>
  <w16cex:commentExtensible w16cex:durableId="2839C0CF" w16cex:dateUtc="2023-06-18T21:43:00Z"/>
  <w16cex:commentExtensible w16cex:durableId="2839A943" w16cex:dateUtc="2023-06-18T20:03:00Z"/>
  <w16cex:commentExtensible w16cex:durableId="2839C163" w16cex:dateUtc="2023-06-18T21:46:00Z"/>
  <w16cex:commentExtensible w16cex:durableId="2839C1A7" w16cex:dateUtc="2023-06-18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ED950" w16cid:durableId="2839B83C"/>
  <w16cid:commentId w16cid:paraId="0576CEB1" w16cid:durableId="2839C0CF"/>
  <w16cid:commentId w16cid:paraId="1E77E468" w16cid:durableId="2839A943"/>
  <w16cid:commentId w16cid:paraId="641EEB9F" w16cid:durableId="2839C163"/>
  <w16cid:commentId w16cid:paraId="2ADA52ED" w16cid:durableId="2839C1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0CA75E" w14:textId="77777777" w:rsidR="00193D72" w:rsidRDefault="00193D72">
      <w:r>
        <w:separator/>
      </w:r>
    </w:p>
  </w:endnote>
  <w:endnote w:type="continuationSeparator" w:id="0">
    <w:p w14:paraId="63F01B4E" w14:textId="77777777" w:rsidR="00193D72" w:rsidRDefault="00193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F2F0F" w14:textId="77777777" w:rsidR="00193D72" w:rsidRDefault="00193D72"/>
  </w:footnote>
  <w:footnote w:type="continuationSeparator" w:id="0">
    <w:p w14:paraId="78F857B2" w14:textId="77777777" w:rsidR="00193D72" w:rsidRDefault="00193D72">
      <w:r>
        <w:continuationSeparator/>
      </w:r>
    </w:p>
  </w:footnote>
  <w:footnote w:id="1">
    <w:p w14:paraId="52366E3F" w14:textId="6D4EEC54" w:rsidR="00091B8E" w:rsidRDefault="00091B8E" w:rsidP="00925D94">
      <w:pPr>
        <w:pStyle w:val="FootnoteText"/>
      </w:pPr>
      <w:r>
        <w:t>*</w:t>
      </w:r>
      <w:r w:rsidRPr="0083213F">
        <w:t xml:space="preserve">The work presented herein is supported by the National Science Foundation under grant numbers CNS-1932509, CNS-1931927, CNS-1932138 “CPS: Medium: Collaborative Research: Automated Discovery of Data Validity for Safety-Critical Feedback Control in a Population of Connected Vehicles”. The authors gratefully acknowledge this support. </w:t>
      </w:r>
    </w:p>
    <w:p w14:paraId="0D3052F0" w14:textId="7953EFEF" w:rsidR="00091B8E" w:rsidDel="00DE71EF" w:rsidRDefault="00091B8E" w:rsidP="00DE71EF">
      <w:pPr>
        <w:pStyle w:val="FootnoteText"/>
        <w:rPr>
          <w:del w:id="1" w:author="Brennan, Sean N" w:date="2023-06-19T16:05:00Z"/>
        </w:rPr>
        <w:pPrChange w:id="2" w:author="Brennan, Sean N" w:date="2023-06-19T16:05:00Z">
          <w:pPr>
            <w:pStyle w:val="FootnoteText"/>
          </w:pPr>
        </w:pPrChange>
      </w:pPr>
      <w:r>
        <w:t>Juliette Mitrovich</w:t>
      </w:r>
      <w:proofErr w:type="gramStart"/>
      <w:r>
        <w:rPr>
          <w:vertAlign w:val="superscript"/>
        </w:rPr>
        <w:t>1</w:t>
      </w:r>
      <w:r>
        <w:t xml:space="preserve"> </w:t>
      </w:r>
      <w:ins w:id="3" w:author="Brennan, Sean N" w:date="2023-06-19T16:04:00Z">
        <w:r w:rsidR="00DE71EF">
          <w:t>,</w:t>
        </w:r>
        <w:proofErr w:type="gramEnd"/>
        <w:r w:rsidR="00DE71EF">
          <w:t xml:space="preserve"> </w:t>
        </w:r>
        <w:r w:rsidR="00DE71EF">
          <w:t>Satya Prasad</w:t>
        </w:r>
        <w:r w:rsidR="00DE71EF">
          <w:rPr>
            <w:vertAlign w:val="superscript"/>
          </w:rPr>
          <w:t>2</w:t>
        </w:r>
        <w:r w:rsidR="00DE71EF">
          <w:t xml:space="preserve"> </w:t>
        </w:r>
        <w:r w:rsidR="00DE71EF">
          <w:t xml:space="preserve">, </w:t>
        </w:r>
        <w:r w:rsidR="00DE71EF">
          <w:t>Liming Gao</w:t>
        </w:r>
        <w:r w:rsidR="00DE71EF">
          <w:rPr>
            <w:vertAlign w:val="superscript"/>
          </w:rPr>
          <w:t>3</w:t>
        </w:r>
        <w:r w:rsidR="00DE71EF">
          <w:t xml:space="preserve"> , and </w:t>
        </w:r>
        <w:r w:rsidR="00DE71EF">
          <w:t>Sean Brennan</w:t>
        </w:r>
        <w:r w:rsidR="00DE71EF">
          <w:rPr>
            <w:vertAlign w:val="superscript"/>
          </w:rPr>
          <w:t>6</w:t>
        </w:r>
        <w:r w:rsidR="00DE71EF">
          <w:t xml:space="preserve"> </w:t>
        </w:r>
        <w:r w:rsidR="00DE71EF">
          <w:t xml:space="preserve"> are</w:t>
        </w:r>
      </w:ins>
      <w:del w:id="4" w:author="Brennan, Sean N" w:date="2023-06-19T16:04:00Z">
        <w:r w:rsidDel="00DE71EF">
          <w:delText>is</w:delText>
        </w:r>
      </w:del>
      <w:r>
        <w:t xml:space="preserve"> with the College of Engineering, University Park, PA 16802 USA (</w:t>
      </w:r>
      <w:del w:id="5" w:author="Brennan, Sean N" w:date="2023-06-19T16:06:00Z">
        <w:r w:rsidDel="00DE71EF">
          <w:delText xml:space="preserve">phone: 571-422-6376; </w:delText>
        </w:r>
      </w:del>
      <w:r>
        <w:t>e-mail</w:t>
      </w:r>
      <w:ins w:id="6" w:author="Brennan, Sean N" w:date="2023-06-19T16:06:00Z">
        <w:r w:rsidR="00DE71EF">
          <w:t>s</w:t>
        </w:r>
      </w:ins>
      <w:r>
        <w:t xml:space="preserve">: </w:t>
      </w:r>
      <w:ins w:id="7" w:author="Brennan, Sean N" w:date="2023-06-19T16:05:00Z">
        <w:r w:rsidR="00DE71EF" w:rsidRPr="00DE71EF">
          <w:rPr>
            <w:rPrChange w:id="8" w:author="Brennan, Sean N" w:date="2023-06-19T16:05:00Z">
              <w:rPr>
                <w:rStyle w:val="Hyperlink"/>
              </w:rPr>
            </w:rPrChange>
          </w:rPr>
          <w:t>jfm5876</w:t>
        </w:r>
        <w:r w:rsidR="00DE71EF">
          <w:t xml:space="preserve">, </w:t>
        </w:r>
      </w:ins>
      <w:del w:id="9" w:author="Brennan, Sean N" w:date="2023-06-19T16:05:00Z">
        <w:r w:rsidDel="00DE71EF">
          <w:delText xml:space="preserve">). </w:delText>
        </w:r>
      </w:del>
    </w:p>
    <w:p w14:paraId="22D21857" w14:textId="70A875DF" w:rsidR="00091B8E" w:rsidDel="00DE71EF" w:rsidRDefault="00091B8E" w:rsidP="00DE71EF">
      <w:pPr>
        <w:pStyle w:val="FootnoteText"/>
        <w:rPr>
          <w:del w:id="10" w:author="Brennan, Sean N" w:date="2023-06-19T16:05:00Z"/>
        </w:rPr>
        <w:pPrChange w:id="11" w:author="Brennan, Sean N" w:date="2023-06-19T16:05:00Z">
          <w:pPr>
            <w:pStyle w:val="FootnoteText"/>
          </w:pPr>
        </w:pPrChange>
      </w:pPr>
      <w:del w:id="12" w:author="Brennan, Sean N" w:date="2023-06-19T16:04:00Z">
        <w:r w:rsidDel="00DE71EF">
          <w:delText>Satya Prasad</w:delText>
        </w:r>
        <w:r w:rsidDel="00DE71EF">
          <w:rPr>
            <w:vertAlign w:val="superscript"/>
          </w:rPr>
          <w:delText>2</w:delText>
        </w:r>
        <w:r w:rsidDel="00DE71EF">
          <w:delText xml:space="preserve"> </w:delText>
        </w:r>
      </w:del>
      <w:del w:id="13" w:author="Brennan, Sean N" w:date="2023-06-19T16:05:00Z">
        <w:r w:rsidDel="00DE71EF">
          <w:delText xml:space="preserve">is with the College of Engineering, University Park, PA 16802 USA (e-mail: </w:delText>
        </w:r>
      </w:del>
      <w:r>
        <w:t>szm888</w:t>
      </w:r>
      <w:del w:id="14" w:author="Brennan, Sean N" w:date="2023-06-19T16:05:00Z">
        <w:r w:rsidDel="00DE71EF">
          <w:delText xml:space="preserve">@psu.edu). </w:delText>
        </w:r>
      </w:del>
    </w:p>
    <w:p w14:paraId="1B191ECD" w14:textId="558529FB" w:rsidR="00091B8E" w:rsidRDefault="00091B8E" w:rsidP="00DE71EF">
      <w:pPr>
        <w:pStyle w:val="FootnoteText"/>
      </w:pPr>
      <w:del w:id="15" w:author="Brennan, Sean N" w:date="2023-06-19T16:04:00Z">
        <w:r w:rsidDel="00DE71EF">
          <w:delText>Liming Gao</w:delText>
        </w:r>
        <w:r w:rsidDel="00DE71EF">
          <w:rPr>
            <w:vertAlign w:val="superscript"/>
          </w:rPr>
          <w:delText>3</w:delText>
        </w:r>
        <w:r w:rsidDel="00DE71EF">
          <w:delText xml:space="preserve"> </w:delText>
        </w:r>
      </w:del>
      <w:del w:id="16" w:author="Brennan, Sean N" w:date="2023-06-19T16:05:00Z">
        <w:r w:rsidDel="00DE71EF">
          <w:delText>is with the College of Engineering, University Park, PA 16802 USA (e-mail:</w:delText>
        </w:r>
      </w:del>
      <w:ins w:id="17" w:author="Brennan, Sean N" w:date="2023-06-19T16:05:00Z">
        <w:r w:rsidR="00DE71EF">
          <w:t xml:space="preserve">, </w:t>
        </w:r>
      </w:ins>
      <w:del w:id="18" w:author="Brennan, Sean N" w:date="2023-06-19T16:05:00Z">
        <w:r w:rsidDel="00DE71EF">
          <w:delText xml:space="preserve"> </w:delText>
        </w:r>
      </w:del>
      <w:ins w:id="19" w:author="Brennan, Sean N" w:date="2023-06-19T16:05:00Z">
        <w:r w:rsidR="00DE71EF" w:rsidRPr="00DE71EF">
          <w:rPr>
            <w:rPrChange w:id="20" w:author="Brennan, Sean N" w:date="2023-06-19T16:05:00Z">
              <w:rPr>
                <w:rStyle w:val="Hyperlink"/>
              </w:rPr>
            </w:rPrChange>
          </w:rPr>
          <w:t>lug3582</w:t>
        </w:r>
        <w:r w:rsidR="00DE71EF">
          <w:t xml:space="preserve">, and </w:t>
        </w:r>
        <w:r w:rsidR="00DE71EF">
          <w:t>snb10@psu.edu</w:t>
        </w:r>
      </w:ins>
      <w:r>
        <w:t xml:space="preserve">). </w:t>
      </w:r>
    </w:p>
    <w:p w14:paraId="3AF349CD" w14:textId="69C03C0A" w:rsidR="00091B8E" w:rsidRDefault="00091B8E" w:rsidP="00FF27B2">
      <w:pPr>
        <w:pStyle w:val="FootnoteText"/>
        <w:rPr>
          <w:color w:val="666666"/>
          <w:u w:val="single"/>
          <w:bdr w:val="none" w:sz="0" w:space="0" w:color="auto" w:frame="1"/>
          <w:shd w:val="clear" w:color="auto" w:fill="FFFFFF"/>
        </w:rPr>
      </w:pPr>
      <w:r>
        <w:t>Ilgin Guler</w:t>
      </w:r>
      <w:r>
        <w:rPr>
          <w:vertAlign w:val="superscript"/>
        </w:rPr>
        <w:t>4</w:t>
      </w:r>
      <w:r>
        <w:t xml:space="preserve"> is with the Department of Civil Engineering, University Park, PA </w:t>
      </w:r>
      <w:r w:rsidRPr="00F113FF">
        <w:t xml:space="preserve">16802 USA (e-mail: </w:t>
      </w:r>
      <w:r>
        <w:t>iguler@engr.psu.edu).</w:t>
      </w:r>
    </w:p>
    <w:p w14:paraId="2F9D9EEC" w14:textId="54801668" w:rsidR="00091B8E" w:rsidRDefault="00091B8E" w:rsidP="0083213F">
      <w:pPr>
        <w:pStyle w:val="FootnoteText"/>
      </w:pPr>
      <w:r>
        <w:t>Craig Beal</w:t>
      </w:r>
      <w:r>
        <w:rPr>
          <w:vertAlign w:val="superscript"/>
        </w:rPr>
        <w:t>5</w:t>
      </w:r>
      <w:r>
        <w:t xml:space="preserve"> is with the Department of Mechanical Engineering, Lewisburg, PA 17837 USA (e-mail: cbeal@bucknell.edu).</w:t>
      </w:r>
    </w:p>
    <w:p w14:paraId="63D02AEA" w14:textId="7403C939" w:rsidR="00091B8E" w:rsidDel="00DE71EF" w:rsidRDefault="00091B8E" w:rsidP="002F4369">
      <w:pPr>
        <w:pStyle w:val="FootnoteText"/>
        <w:rPr>
          <w:del w:id="21" w:author="Brennan, Sean N" w:date="2023-06-19T16:06:00Z"/>
        </w:rPr>
      </w:pPr>
      <w:del w:id="22" w:author="Brennan, Sean N" w:date="2023-06-19T16:04:00Z">
        <w:r w:rsidDel="00DE71EF">
          <w:delText>Sean Brennan</w:delText>
        </w:r>
        <w:r w:rsidDel="00DE71EF">
          <w:rPr>
            <w:vertAlign w:val="superscript"/>
          </w:rPr>
          <w:delText>6</w:delText>
        </w:r>
        <w:r w:rsidDel="00DE71EF">
          <w:delText xml:space="preserve"> </w:delText>
        </w:r>
      </w:del>
      <w:del w:id="23" w:author="Brennan, Sean N" w:date="2023-06-19T16:06:00Z">
        <w:r w:rsidDel="00DE71EF">
          <w:delText>is with the Department of Mechanical Engineering, University Park, PA 16802 USA (e-mail:</w:delText>
        </w:r>
      </w:del>
      <w:del w:id="24" w:author="Brennan, Sean N" w:date="2023-06-19T16:05:00Z">
        <w:r w:rsidDel="00DE71EF">
          <w:delText xml:space="preserve"> snb10@psu.edu</w:delText>
        </w:r>
      </w:del>
      <w:del w:id="25" w:author="Brennan, Sean N" w:date="2023-06-19T16:06:00Z">
        <w:r w:rsidDel="00DE71EF">
          <w:delText xml:space="preserve">). </w:delText>
        </w:r>
      </w:del>
    </w:p>
    <w:p w14:paraId="4F0A93AD" w14:textId="504B8545" w:rsidR="00091B8E" w:rsidDel="00DE71EF" w:rsidRDefault="00091B8E" w:rsidP="00DE71EF">
      <w:pPr>
        <w:pStyle w:val="FootnoteText"/>
        <w:ind w:firstLine="0"/>
        <w:rPr>
          <w:del w:id="26" w:author="Brennan, Sean N" w:date="2023-06-19T16:06:00Z"/>
        </w:rPr>
        <w:pPrChange w:id="27" w:author="Brennan, Sean N" w:date="2023-06-19T16:06:00Z">
          <w:pPr>
            <w:pStyle w:val="FootnoteText"/>
          </w:pPr>
        </w:pPrChange>
      </w:pPr>
    </w:p>
    <w:p w14:paraId="6A1D3457" w14:textId="43A7E56B" w:rsidR="00091B8E" w:rsidRDefault="00091B8E" w:rsidP="00DE71EF">
      <w:pPr>
        <w:pStyle w:val="FootnoteText"/>
        <w:ind w:firstLine="0"/>
        <w:pPrChange w:id="28" w:author="Brennan, Sean N" w:date="2023-06-19T16:06:00Z">
          <w:pPr>
            <w:pStyle w:val="FootnoteText"/>
          </w:pPr>
        </w:pPrChang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01BAA" w14:textId="77777777" w:rsidR="00091B8E" w:rsidRDefault="00091B8E">
    <w:pPr>
      <w:framePr w:wrap="auto" w:vAnchor="text" w:hAnchor="margin" w:xAlign="right" w:y="1"/>
    </w:pPr>
  </w:p>
  <w:p w14:paraId="09F23F4C" w14:textId="77777777" w:rsidR="00091B8E" w:rsidRDefault="00091B8E"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2B75231"/>
    <w:multiLevelType w:val="hybridMultilevel"/>
    <w:tmpl w:val="8CBA1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877D64"/>
    <w:multiLevelType w:val="singleLevel"/>
    <w:tmpl w:val="7DB4F43A"/>
    <w:lvl w:ilvl="0">
      <w:start w:val="1"/>
      <w:numFmt w:val="decimal"/>
      <w:pStyle w:val="References"/>
      <w:lvlText w:val="[%1]"/>
      <w:lvlJc w:val="left"/>
      <w:pPr>
        <w:tabs>
          <w:tab w:val="num" w:pos="360"/>
        </w:tabs>
        <w:ind w:left="360" w:hanging="360"/>
      </w:pPr>
      <w:rPr>
        <w:sz w:val="16"/>
        <w:szCs w:val="16"/>
      </w:r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578729E1"/>
    <w:multiLevelType w:val="hybridMultilevel"/>
    <w:tmpl w:val="C9ECF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5"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6"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9"/>
    <w:lvlOverride w:ilvl="0">
      <w:lvl w:ilvl="0">
        <w:start w:val="1"/>
        <w:numFmt w:val="decimal"/>
        <w:lvlText w:val="%1."/>
        <w:legacy w:legacy="1" w:legacySpace="0" w:legacyIndent="360"/>
        <w:lvlJc w:val="left"/>
        <w:pPr>
          <w:ind w:left="360" w:hanging="360"/>
        </w:pPr>
      </w:lvl>
    </w:lvlOverride>
  </w:num>
  <w:num w:numId="9">
    <w:abstractNumId w:val="9"/>
    <w:lvlOverride w:ilvl="0">
      <w:lvl w:ilvl="0">
        <w:start w:val="1"/>
        <w:numFmt w:val="decimal"/>
        <w:lvlText w:val="%1."/>
        <w:legacy w:legacy="1" w:legacySpace="0" w:legacyIndent="360"/>
        <w:lvlJc w:val="left"/>
        <w:pPr>
          <w:ind w:left="360" w:hanging="360"/>
        </w:pPr>
      </w:lvl>
    </w:lvlOverride>
  </w:num>
  <w:num w:numId="10">
    <w:abstractNumId w:val="9"/>
    <w:lvlOverride w:ilvl="0">
      <w:lvl w:ilvl="0">
        <w:start w:val="1"/>
        <w:numFmt w:val="decimal"/>
        <w:lvlText w:val="%1."/>
        <w:legacy w:legacy="1" w:legacySpace="0" w:legacyIndent="360"/>
        <w:lvlJc w:val="left"/>
        <w:pPr>
          <w:ind w:left="360" w:hanging="360"/>
        </w:pPr>
      </w:lvl>
    </w:lvlOverride>
  </w:num>
  <w:num w:numId="11">
    <w:abstractNumId w:val="9"/>
    <w:lvlOverride w:ilvl="0">
      <w:lvl w:ilvl="0">
        <w:start w:val="1"/>
        <w:numFmt w:val="decimal"/>
        <w:lvlText w:val="%1."/>
        <w:legacy w:legacy="1" w:legacySpace="0" w:legacyIndent="360"/>
        <w:lvlJc w:val="left"/>
        <w:pPr>
          <w:ind w:left="360" w:hanging="360"/>
        </w:pPr>
      </w:lvl>
    </w:lvlOverride>
  </w:num>
  <w:num w:numId="12">
    <w:abstractNumId w:val="7"/>
  </w:num>
  <w:num w:numId="13">
    <w:abstractNumId w:val="1"/>
  </w:num>
  <w:num w:numId="14">
    <w:abstractNumId w:val="11"/>
  </w:num>
  <w:num w:numId="15">
    <w:abstractNumId w:val="10"/>
  </w:num>
  <w:num w:numId="16">
    <w:abstractNumId w:val="16"/>
  </w:num>
  <w:num w:numId="17">
    <w:abstractNumId w:val="3"/>
  </w:num>
  <w:num w:numId="18">
    <w:abstractNumId w:val="2"/>
  </w:num>
  <w:num w:numId="19">
    <w:abstractNumId w:val="15"/>
  </w:num>
  <w:num w:numId="20">
    <w:abstractNumId w:val="8"/>
  </w:num>
  <w:num w:numId="21">
    <w:abstractNumId w:val="6"/>
  </w:num>
  <w:num w:numId="22">
    <w:abstractNumId w:val="13"/>
  </w:num>
  <w:num w:numId="23">
    <w:abstractNumId w:val="14"/>
  </w:num>
  <w:num w:numId="24">
    <w:abstractNumId w:val="5"/>
  </w:num>
  <w:num w:numId="2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ennan, Sean N">
    <w15:presenceInfo w15:providerId="AD" w15:userId="S-1-5-21-2495596442-1611635750-2694579155-204684"/>
  </w15:person>
  <w15:person w15:author="Brennan, Sean N [2]">
    <w15:presenceInfo w15:providerId="None" w15:userId="Brennan, Sean 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962"/>
    <w:rsid w:val="0000587C"/>
    <w:rsid w:val="00005BB7"/>
    <w:rsid w:val="00007C0C"/>
    <w:rsid w:val="00014250"/>
    <w:rsid w:val="00021F4B"/>
    <w:rsid w:val="0003242D"/>
    <w:rsid w:val="00052C5D"/>
    <w:rsid w:val="00056799"/>
    <w:rsid w:val="00063C09"/>
    <w:rsid w:val="00073517"/>
    <w:rsid w:val="00076DDE"/>
    <w:rsid w:val="000812E1"/>
    <w:rsid w:val="0008216B"/>
    <w:rsid w:val="00091B8E"/>
    <w:rsid w:val="00097698"/>
    <w:rsid w:val="000A22D9"/>
    <w:rsid w:val="000B4591"/>
    <w:rsid w:val="000C51C6"/>
    <w:rsid w:val="000D07B3"/>
    <w:rsid w:val="000D08F5"/>
    <w:rsid w:val="000D2CBD"/>
    <w:rsid w:val="000D3108"/>
    <w:rsid w:val="000D5A27"/>
    <w:rsid w:val="000E076F"/>
    <w:rsid w:val="000E2147"/>
    <w:rsid w:val="000E550E"/>
    <w:rsid w:val="000E5DF8"/>
    <w:rsid w:val="000F43EC"/>
    <w:rsid w:val="00102DF2"/>
    <w:rsid w:val="0010761B"/>
    <w:rsid w:val="00110873"/>
    <w:rsid w:val="0011217A"/>
    <w:rsid w:val="00115C7A"/>
    <w:rsid w:val="0011650B"/>
    <w:rsid w:val="0012251D"/>
    <w:rsid w:val="00122768"/>
    <w:rsid w:val="00123B9F"/>
    <w:rsid w:val="00130B23"/>
    <w:rsid w:val="00133FB3"/>
    <w:rsid w:val="00143390"/>
    <w:rsid w:val="001450C1"/>
    <w:rsid w:val="0015028E"/>
    <w:rsid w:val="00153882"/>
    <w:rsid w:val="0015691F"/>
    <w:rsid w:val="00164E74"/>
    <w:rsid w:val="0016543E"/>
    <w:rsid w:val="001662E9"/>
    <w:rsid w:val="0018124C"/>
    <w:rsid w:val="00182418"/>
    <w:rsid w:val="001832F2"/>
    <w:rsid w:val="00184A84"/>
    <w:rsid w:val="001879DF"/>
    <w:rsid w:val="00190D33"/>
    <w:rsid w:val="00193721"/>
    <w:rsid w:val="00193D72"/>
    <w:rsid w:val="00194FC9"/>
    <w:rsid w:val="001A13E6"/>
    <w:rsid w:val="001A5578"/>
    <w:rsid w:val="001B3A64"/>
    <w:rsid w:val="001B60D0"/>
    <w:rsid w:val="001B7C3C"/>
    <w:rsid w:val="001C1A93"/>
    <w:rsid w:val="001C29A6"/>
    <w:rsid w:val="001C2E3A"/>
    <w:rsid w:val="001C3D2B"/>
    <w:rsid w:val="001D4E99"/>
    <w:rsid w:val="001E7DEC"/>
    <w:rsid w:val="001F755C"/>
    <w:rsid w:val="00202790"/>
    <w:rsid w:val="0020726A"/>
    <w:rsid w:val="002157DF"/>
    <w:rsid w:val="00221625"/>
    <w:rsid w:val="002244D8"/>
    <w:rsid w:val="00234200"/>
    <w:rsid w:val="002355A1"/>
    <w:rsid w:val="00241A88"/>
    <w:rsid w:val="002425C1"/>
    <w:rsid w:val="00242DFC"/>
    <w:rsid w:val="00245E8E"/>
    <w:rsid w:val="00250116"/>
    <w:rsid w:val="002921C6"/>
    <w:rsid w:val="00292DD2"/>
    <w:rsid w:val="002A3121"/>
    <w:rsid w:val="002A63FF"/>
    <w:rsid w:val="002B631D"/>
    <w:rsid w:val="002E40C8"/>
    <w:rsid w:val="002E731D"/>
    <w:rsid w:val="002F1AE6"/>
    <w:rsid w:val="002F3AF7"/>
    <w:rsid w:val="002F4369"/>
    <w:rsid w:val="0030063C"/>
    <w:rsid w:val="003038D7"/>
    <w:rsid w:val="003101BD"/>
    <w:rsid w:val="0031093A"/>
    <w:rsid w:val="003175D7"/>
    <w:rsid w:val="00321630"/>
    <w:rsid w:val="003367CD"/>
    <w:rsid w:val="00340185"/>
    <w:rsid w:val="00347896"/>
    <w:rsid w:val="003508AE"/>
    <w:rsid w:val="00353429"/>
    <w:rsid w:val="0036111B"/>
    <w:rsid w:val="00370D5D"/>
    <w:rsid w:val="003836B5"/>
    <w:rsid w:val="00387586"/>
    <w:rsid w:val="00392823"/>
    <w:rsid w:val="0039475A"/>
    <w:rsid w:val="003A1139"/>
    <w:rsid w:val="003B2030"/>
    <w:rsid w:val="003D2D3C"/>
    <w:rsid w:val="003D4A1A"/>
    <w:rsid w:val="003E16AB"/>
    <w:rsid w:val="003E639C"/>
    <w:rsid w:val="003E68F8"/>
    <w:rsid w:val="003F23A9"/>
    <w:rsid w:val="003F467C"/>
    <w:rsid w:val="00402146"/>
    <w:rsid w:val="00403D51"/>
    <w:rsid w:val="004074C5"/>
    <w:rsid w:val="00411323"/>
    <w:rsid w:val="004147E9"/>
    <w:rsid w:val="00414892"/>
    <w:rsid w:val="004173CA"/>
    <w:rsid w:val="00423222"/>
    <w:rsid w:val="00423A57"/>
    <w:rsid w:val="00424B93"/>
    <w:rsid w:val="00430D03"/>
    <w:rsid w:val="0043131F"/>
    <w:rsid w:val="00435F3B"/>
    <w:rsid w:val="0044150B"/>
    <w:rsid w:val="00447D92"/>
    <w:rsid w:val="00451B60"/>
    <w:rsid w:val="00462B99"/>
    <w:rsid w:val="004634D6"/>
    <w:rsid w:val="00463E8B"/>
    <w:rsid w:val="00471598"/>
    <w:rsid w:val="004821D6"/>
    <w:rsid w:val="00492BF5"/>
    <w:rsid w:val="00494232"/>
    <w:rsid w:val="004A134F"/>
    <w:rsid w:val="004A2732"/>
    <w:rsid w:val="004A4F51"/>
    <w:rsid w:val="004D547B"/>
    <w:rsid w:val="004E2C78"/>
    <w:rsid w:val="004E6029"/>
    <w:rsid w:val="004E673B"/>
    <w:rsid w:val="004E70F1"/>
    <w:rsid w:val="004F04B5"/>
    <w:rsid w:val="00501C4A"/>
    <w:rsid w:val="00510BFF"/>
    <w:rsid w:val="00511E9C"/>
    <w:rsid w:val="005152FE"/>
    <w:rsid w:val="00525968"/>
    <w:rsid w:val="00526858"/>
    <w:rsid w:val="0053257D"/>
    <w:rsid w:val="0053275B"/>
    <w:rsid w:val="00532BC4"/>
    <w:rsid w:val="00534FC1"/>
    <w:rsid w:val="005358D5"/>
    <w:rsid w:val="00536C0A"/>
    <w:rsid w:val="005429F0"/>
    <w:rsid w:val="00554356"/>
    <w:rsid w:val="0055473C"/>
    <w:rsid w:val="00562357"/>
    <w:rsid w:val="00562806"/>
    <w:rsid w:val="00563651"/>
    <w:rsid w:val="00563B3D"/>
    <w:rsid w:val="005741E6"/>
    <w:rsid w:val="0057666F"/>
    <w:rsid w:val="00590316"/>
    <w:rsid w:val="005A02DB"/>
    <w:rsid w:val="005A0E11"/>
    <w:rsid w:val="005A5275"/>
    <w:rsid w:val="005B3822"/>
    <w:rsid w:val="005B581B"/>
    <w:rsid w:val="005B58A7"/>
    <w:rsid w:val="005B685E"/>
    <w:rsid w:val="005C744F"/>
    <w:rsid w:val="005D0005"/>
    <w:rsid w:val="005D1E79"/>
    <w:rsid w:val="005D57DB"/>
    <w:rsid w:val="005E1B1F"/>
    <w:rsid w:val="005E7BE9"/>
    <w:rsid w:val="005F1FD4"/>
    <w:rsid w:val="005F676D"/>
    <w:rsid w:val="005F74A0"/>
    <w:rsid w:val="006001ED"/>
    <w:rsid w:val="00606706"/>
    <w:rsid w:val="00607C2C"/>
    <w:rsid w:val="00610B15"/>
    <w:rsid w:val="006144EC"/>
    <w:rsid w:val="00637245"/>
    <w:rsid w:val="006415CC"/>
    <w:rsid w:val="0064175C"/>
    <w:rsid w:val="0065083A"/>
    <w:rsid w:val="00660E0C"/>
    <w:rsid w:val="00664F14"/>
    <w:rsid w:val="00670EB6"/>
    <w:rsid w:val="00683390"/>
    <w:rsid w:val="00685148"/>
    <w:rsid w:val="00694BD6"/>
    <w:rsid w:val="00695D02"/>
    <w:rsid w:val="00695F0E"/>
    <w:rsid w:val="00696A52"/>
    <w:rsid w:val="00697171"/>
    <w:rsid w:val="006A0195"/>
    <w:rsid w:val="006A47AD"/>
    <w:rsid w:val="006A5F35"/>
    <w:rsid w:val="006C5C73"/>
    <w:rsid w:val="006E536F"/>
    <w:rsid w:val="006E56D1"/>
    <w:rsid w:val="006E59CB"/>
    <w:rsid w:val="0070124B"/>
    <w:rsid w:val="0070512E"/>
    <w:rsid w:val="00705FB7"/>
    <w:rsid w:val="00721B35"/>
    <w:rsid w:val="00727679"/>
    <w:rsid w:val="0073626C"/>
    <w:rsid w:val="00750708"/>
    <w:rsid w:val="00752AC6"/>
    <w:rsid w:val="0075384D"/>
    <w:rsid w:val="007567AA"/>
    <w:rsid w:val="007571BE"/>
    <w:rsid w:val="007619CD"/>
    <w:rsid w:val="00781EDD"/>
    <w:rsid w:val="0079031A"/>
    <w:rsid w:val="00792EB4"/>
    <w:rsid w:val="007932C3"/>
    <w:rsid w:val="00795ABD"/>
    <w:rsid w:val="007A4B56"/>
    <w:rsid w:val="007B216E"/>
    <w:rsid w:val="007C50FA"/>
    <w:rsid w:val="007C713D"/>
    <w:rsid w:val="007D1268"/>
    <w:rsid w:val="007D1B09"/>
    <w:rsid w:val="007D2AC2"/>
    <w:rsid w:val="007D79E7"/>
    <w:rsid w:val="007D7B58"/>
    <w:rsid w:val="007F34C1"/>
    <w:rsid w:val="007F61BC"/>
    <w:rsid w:val="00802EB6"/>
    <w:rsid w:val="00811567"/>
    <w:rsid w:val="00811D5E"/>
    <w:rsid w:val="00811D7E"/>
    <w:rsid w:val="00813B55"/>
    <w:rsid w:val="008217F2"/>
    <w:rsid w:val="0083213F"/>
    <w:rsid w:val="00856FBF"/>
    <w:rsid w:val="008574E2"/>
    <w:rsid w:val="00864A42"/>
    <w:rsid w:val="00864F95"/>
    <w:rsid w:val="008758FF"/>
    <w:rsid w:val="00875DE1"/>
    <w:rsid w:val="00885686"/>
    <w:rsid w:val="008A6FB0"/>
    <w:rsid w:val="008A7D79"/>
    <w:rsid w:val="008B1B96"/>
    <w:rsid w:val="008C02EA"/>
    <w:rsid w:val="008D24A6"/>
    <w:rsid w:val="008D5244"/>
    <w:rsid w:val="008D6E95"/>
    <w:rsid w:val="008E13AE"/>
    <w:rsid w:val="008E258E"/>
    <w:rsid w:val="008E6DF6"/>
    <w:rsid w:val="008F08DE"/>
    <w:rsid w:val="008F28FF"/>
    <w:rsid w:val="008F7637"/>
    <w:rsid w:val="0090101B"/>
    <w:rsid w:val="00905AA6"/>
    <w:rsid w:val="009072F2"/>
    <w:rsid w:val="00907A93"/>
    <w:rsid w:val="00907B19"/>
    <w:rsid w:val="00924041"/>
    <w:rsid w:val="00925D94"/>
    <w:rsid w:val="00937D4F"/>
    <w:rsid w:val="00947658"/>
    <w:rsid w:val="009509A6"/>
    <w:rsid w:val="00966CBD"/>
    <w:rsid w:val="00971D81"/>
    <w:rsid w:val="009801B8"/>
    <w:rsid w:val="00982D99"/>
    <w:rsid w:val="00983E56"/>
    <w:rsid w:val="00984024"/>
    <w:rsid w:val="00996DD3"/>
    <w:rsid w:val="009979B5"/>
    <w:rsid w:val="009A2827"/>
    <w:rsid w:val="009A58F1"/>
    <w:rsid w:val="009A65AE"/>
    <w:rsid w:val="009A65F2"/>
    <w:rsid w:val="009B142F"/>
    <w:rsid w:val="009B2802"/>
    <w:rsid w:val="009B4385"/>
    <w:rsid w:val="009C3021"/>
    <w:rsid w:val="009D197E"/>
    <w:rsid w:val="009D3123"/>
    <w:rsid w:val="009D4936"/>
    <w:rsid w:val="009D7AB8"/>
    <w:rsid w:val="009E4682"/>
    <w:rsid w:val="009F0F66"/>
    <w:rsid w:val="00A011AF"/>
    <w:rsid w:val="00A016FF"/>
    <w:rsid w:val="00A11ABE"/>
    <w:rsid w:val="00A20702"/>
    <w:rsid w:val="00A27185"/>
    <w:rsid w:val="00A27EBF"/>
    <w:rsid w:val="00A33112"/>
    <w:rsid w:val="00A40B68"/>
    <w:rsid w:val="00A41616"/>
    <w:rsid w:val="00A5037A"/>
    <w:rsid w:val="00A64337"/>
    <w:rsid w:val="00A70A6E"/>
    <w:rsid w:val="00A82400"/>
    <w:rsid w:val="00A83527"/>
    <w:rsid w:val="00A83E9B"/>
    <w:rsid w:val="00A87087"/>
    <w:rsid w:val="00AA4B27"/>
    <w:rsid w:val="00AA64CE"/>
    <w:rsid w:val="00AB1B85"/>
    <w:rsid w:val="00AB435C"/>
    <w:rsid w:val="00AB536B"/>
    <w:rsid w:val="00AB6C5F"/>
    <w:rsid w:val="00AC393F"/>
    <w:rsid w:val="00AC50C0"/>
    <w:rsid w:val="00AD1456"/>
    <w:rsid w:val="00AE271F"/>
    <w:rsid w:val="00AE7B9A"/>
    <w:rsid w:val="00AF1FF0"/>
    <w:rsid w:val="00AF66AE"/>
    <w:rsid w:val="00B000FB"/>
    <w:rsid w:val="00B01860"/>
    <w:rsid w:val="00B12DE1"/>
    <w:rsid w:val="00B169E5"/>
    <w:rsid w:val="00B3064C"/>
    <w:rsid w:val="00B312E4"/>
    <w:rsid w:val="00B40D8D"/>
    <w:rsid w:val="00B43F2F"/>
    <w:rsid w:val="00B50346"/>
    <w:rsid w:val="00B53386"/>
    <w:rsid w:val="00B53758"/>
    <w:rsid w:val="00B53EB2"/>
    <w:rsid w:val="00B56F45"/>
    <w:rsid w:val="00B61948"/>
    <w:rsid w:val="00B63F2D"/>
    <w:rsid w:val="00B71021"/>
    <w:rsid w:val="00B8255F"/>
    <w:rsid w:val="00B8521E"/>
    <w:rsid w:val="00B87B20"/>
    <w:rsid w:val="00B961D6"/>
    <w:rsid w:val="00B9620E"/>
    <w:rsid w:val="00BA6BE1"/>
    <w:rsid w:val="00BB5BE0"/>
    <w:rsid w:val="00BB621C"/>
    <w:rsid w:val="00BC68A7"/>
    <w:rsid w:val="00BD03E6"/>
    <w:rsid w:val="00BF290E"/>
    <w:rsid w:val="00BF4AA2"/>
    <w:rsid w:val="00C02E89"/>
    <w:rsid w:val="00C06DDB"/>
    <w:rsid w:val="00C11690"/>
    <w:rsid w:val="00C162B9"/>
    <w:rsid w:val="00C20FA2"/>
    <w:rsid w:val="00C2573B"/>
    <w:rsid w:val="00C2692F"/>
    <w:rsid w:val="00C45CCB"/>
    <w:rsid w:val="00C45FE5"/>
    <w:rsid w:val="00C475D1"/>
    <w:rsid w:val="00C532A1"/>
    <w:rsid w:val="00C56334"/>
    <w:rsid w:val="00C631C7"/>
    <w:rsid w:val="00C65B71"/>
    <w:rsid w:val="00C6643C"/>
    <w:rsid w:val="00C66828"/>
    <w:rsid w:val="00C66FC4"/>
    <w:rsid w:val="00C70978"/>
    <w:rsid w:val="00C85E9F"/>
    <w:rsid w:val="00C86946"/>
    <w:rsid w:val="00C90E01"/>
    <w:rsid w:val="00C90EEB"/>
    <w:rsid w:val="00C91C86"/>
    <w:rsid w:val="00CA1614"/>
    <w:rsid w:val="00CA2665"/>
    <w:rsid w:val="00CA2B36"/>
    <w:rsid w:val="00CB1F7D"/>
    <w:rsid w:val="00CB34C8"/>
    <w:rsid w:val="00CB7E0D"/>
    <w:rsid w:val="00CC16C8"/>
    <w:rsid w:val="00CC754E"/>
    <w:rsid w:val="00CD2294"/>
    <w:rsid w:val="00CE3B63"/>
    <w:rsid w:val="00CF07C3"/>
    <w:rsid w:val="00CF67DD"/>
    <w:rsid w:val="00D01553"/>
    <w:rsid w:val="00D045E7"/>
    <w:rsid w:val="00D10177"/>
    <w:rsid w:val="00D173BC"/>
    <w:rsid w:val="00D17464"/>
    <w:rsid w:val="00D36B88"/>
    <w:rsid w:val="00D40E5A"/>
    <w:rsid w:val="00D4200F"/>
    <w:rsid w:val="00D426A1"/>
    <w:rsid w:val="00D44EDF"/>
    <w:rsid w:val="00D45D8C"/>
    <w:rsid w:val="00D52A3D"/>
    <w:rsid w:val="00D5520F"/>
    <w:rsid w:val="00D56968"/>
    <w:rsid w:val="00D65FE6"/>
    <w:rsid w:val="00D80F42"/>
    <w:rsid w:val="00D866A7"/>
    <w:rsid w:val="00D93122"/>
    <w:rsid w:val="00D95EE5"/>
    <w:rsid w:val="00DA6380"/>
    <w:rsid w:val="00DB1451"/>
    <w:rsid w:val="00DC352E"/>
    <w:rsid w:val="00DC723B"/>
    <w:rsid w:val="00DE03F4"/>
    <w:rsid w:val="00DE172C"/>
    <w:rsid w:val="00DE2979"/>
    <w:rsid w:val="00DE71EF"/>
    <w:rsid w:val="00DF3195"/>
    <w:rsid w:val="00DF4449"/>
    <w:rsid w:val="00DF46C7"/>
    <w:rsid w:val="00E021C5"/>
    <w:rsid w:val="00E0432B"/>
    <w:rsid w:val="00E155D5"/>
    <w:rsid w:val="00E23FB1"/>
    <w:rsid w:val="00E27CDF"/>
    <w:rsid w:val="00E32FDF"/>
    <w:rsid w:val="00E416B4"/>
    <w:rsid w:val="00E57D75"/>
    <w:rsid w:val="00E60430"/>
    <w:rsid w:val="00E655FD"/>
    <w:rsid w:val="00E713E5"/>
    <w:rsid w:val="00E766D0"/>
    <w:rsid w:val="00E77BA3"/>
    <w:rsid w:val="00E80D2E"/>
    <w:rsid w:val="00E963EC"/>
    <w:rsid w:val="00EA602E"/>
    <w:rsid w:val="00EB2514"/>
    <w:rsid w:val="00EB7977"/>
    <w:rsid w:val="00EC1065"/>
    <w:rsid w:val="00EC1670"/>
    <w:rsid w:val="00EC4962"/>
    <w:rsid w:val="00EC7211"/>
    <w:rsid w:val="00EC7390"/>
    <w:rsid w:val="00ED4AAE"/>
    <w:rsid w:val="00ED612D"/>
    <w:rsid w:val="00EE08C9"/>
    <w:rsid w:val="00EE1D2A"/>
    <w:rsid w:val="00EE5556"/>
    <w:rsid w:val="00F00CF2"/>
    <w:rsid w:val="00F046BB"/>
    <w:rsid w:val="00F0670F"/>
    <w:rsid w:val="00F113FF"/>
    <w:rsid w:val="00F115A3"/>
    <w:rsid w:val="00F15217"/>
    <w:rsid w:val="00F26325"/>
    <w:rsid w:val="00F35565"/>
    <w:rsid w:val="00F51C2C"/>
    <w:rsid w:val="00F62EC1"/>
    <w:rsid w:val="00F63983"/>
    <w:rsid w:val="00F718F3"/>
    <w:rsid w:val="00F72799"/>
    <w:rsid w:val="00F729D6"/>
    <w:rsid w:val="00F77652"/>
    <w:rsid w:val="00F77DF9"/>
    <w:rsid w:val="00F90A90"/>
    <w:rsid w:val="00F94FAA"/>
    <w:rsid w:val="00F95CC3"/>
    <w:rsid w:val="00F9724E"/>
    <w:rsid w:val="00F977FC"/>
    <w:rsid w:val="00FA49C0"/>
    <w:rsid w:val="00FA4E02"/>
    <w:rsid w:val="00FA4FFB"/>
    <w:rsid w:val="00FB18D7"/>
    <w:rsid w:val="00FC4F8D"/>
    <w:rsid w:val="00FC52D0"/>
    <w:rsid w:val="00FD527D"/>
    <w:rsid w:val="00FD605C"/>
    <w:rsid w:val="00FE01A4"/>
    <w:rsid w:val="00FE1B8B"/>
    <w:rsid w:val="00FE4A0D"/>
    <w:rsid w:val="00FF27B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11DFDB"/>
  <w15:chartTrackingRefBased/>
  <w15:docId w15:val="{B19872C1-A127-804A-84E4-E50FC42AC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uiPriority="99"/>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character" w:styleId="CommentReference">
    <w:name w:val="annotation reference"/>
    <w:basedOn w:val="DefaultParagraphFont"/>
    <w:uiPriority w:val="99"/>
    <w:unhideWhenUsed/>
    <w:rsid w:val="00242DFC"/>
    <w:rPr>
      <w:sz w:val="16"/>
      <w:szCs w:val="16"/>
    </w:rPr>
  </w:style>
  <w:style w:type="character" w:styleId="PlaceholderText">
    <w:name w:val="Placeholder Text"/>
    <w:basedOn w:val="DefaultParagraphFont"/>
    <w:uiPriority w:val="99"/>
    <w:rsid w:val="00ED612D"/>
    <w:rPr>
      <w:color w:val="808080"/>
    </w:rPr>
  </w:style>
  <w:style w:type="paragraph" w:styleId="ListParagraph">
    <w:name w:val="List Paragraph"/>
    <w:basedOn w:val="Normal"/>
    <w:uiPriority w:val="34"/>
    <w:qFormat/>
    <w:rsid w:val="00D45D8C"/>
    <w:pPr>
      <w:ind w:left="720"/>
      <w:contextualSpacing/>
    </w:pPr>
  </w:style>
  <w:style w:type="paragraph" w:styleId="CommentText">
    <w:name w:val="annotation text"/>
    <w:basedOn w:val="Normal"/>
    <w:link w:val="CommentTextChar"/>
    <w:uiPriority w:val="99"/>
    <w:unhideWhenUsed/>
    <w:rsid w:val="006A0195"/>
    <w:pPr>
      <w:autoSpaceDE/>
      <w:autoSpaceDN/>
    </w:pPr>
    <w:rPr>
      <w:rFonts w:eastAsiaTheme="minorHAnsi" w:cstheme="minorBidi"/>
      <w:color w:val="000000" w:themeColor="text1"/>
    </w:rPr>
  </w:style>
  <w:style w:type="character" w:customStyle="1" w:styleId="CommentTextChar">
    <w:name w:val="Comment Text Char"/>
    <w:basedOn w:val="DefaultParagraphFont"/>
    <w:link w:val="CommentText"/>
    <w:uiPriority w:val="99"/>
    <w:rsid w:val="006A0195"/>
    <w:rPr>
      <w:rFonts w:eastAsiaTheme="minorHAnsi" w:cstheme="minorBidi"/>
      <w:color w:val="000000" w:themeColor="text1"/>
    </w:rPr>
  </w:style>
  <w:style w:type="paragraph" w:styleId="CommentSubject">
    <w:name w:val="annotation subject"/>
    <w:basedOn w:val="CommentText"/>
    <w:next w:val="CommentText"/>
    <w:link w:val="CommentSubjectChar"/>
    <w:rsid w:val="00D426A1"/>
    <w:pPr>
      <w:autoSpaceDE w:val="0"/>
      <w:autoSpaceDN w:val="0"/>
    </w:pPr>
    <w:rPr>
      <w:rFonts w:eastAsia="Times New Roman" w:cs="Times New Roman"/>
      <w:b/>
      <w:bCs/>
      <w:color w:val="auto"/>
    </w:rPr>
  </w:style>
  <w:style w:type="character" w:customStyle="1" w:styleId="CommentSubjectChar">
    <w:name w:val="Comment Subject Char"/>
    <w:basedOn w:val="CommentTextChar"/>
    <w:link w:val="CommentSubject"/>
    <w:rsid w:val="00D426A1"/>
    <w:rPr>
      <w:rFonts w:eastAsiaTheme="minorHAnsi" w:cstheme="minorBidi"/>
      <w:b/>
      <w:bCs/>
      <w:color w:val="000000" w:themeColor="text1"/>
    </w:rPr>
  </w:style>
  <w:style w:type="paragraph" w:styleId="Caption">
    <w:name w:val="caption"/>
    <w:basedOn w:val="Normal"/>
    <w:next w:val="Normal"/>
    <w:unhideWhenUsed/>
    <w:qFormat/>
    <w:rsid w:val="006001ED"/>
    <w:pPr>
      <w:spacing w:after="200"/>
    </w:pPr>
    <w:rPr>
      <w:i/>
      <w:iCs/>
      <w:color w:val="44546A" w:themeColor="text2"/>
      <w:sz w:val="18"/>
      <w:szCs w:val="18"/>
    </w:rPr>
  </w:style>
  <w:style w:type="paragraph" w:styleId="Revision">
    <w:name w:val="Revision"/>
    <w:hidden/>
    <w:rsid w:val="00811D5E"/>
  </w:style>
  <w:style w:type="paragraph" w:styleId="BalloonText">
    <w:name w:val="Balloon Text"/>
    <w:basedOn w:val="Normal"/>
    <w:link w:val="BalloonTextChar"/>
    <w:rsid w:val="00D173BC"/>
    <w:rPr>
      <w:rFonts w:ascii="Segoe UI" w:hAnsi="Segoe UI" w:cs="Segoe UI"/>
      <w:sz w:val="18"/>
      <w:szCs w:val="18"/>
    </w:rPr>
  </w:style>
  <w:style w:type="character" w:customStyle="1" w:styleId="BalloonTextChar">
    <w:name w:val="Balloon Text Char"/>
    <w:basedOn w:val="DefaultParagraphFont"/>
    <w:link w:val="BalloonText"/>
    <w:rsid w:val="00D173BC"/>
    <w:rPr>
      <w:rFonts w:ascii="Segoe UI" w:hAnsi="Segoe UI" w:cs="Segoe UI"/>
      <w:sz w:val="18"/>
      <w:szCs w:val="18"/>
    </w:rPr>
  </w:style>
  <w:style w:type="character" w:styleId="UnresolvedMention">
    <w:name w:val="Unresolved Mention"/>
    <w:basedOn w:val="DefaultParagraphFont"/>
    <w:uiPriority w:val="99"/>
    <w:semiHidden/>
    <w:unhideWhenUsed/>
    <w:rsid w:val="00832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07898">
      <w:bodyDiv w:val="1"/>
      <w:marLeft w:val="0"/>
      <w:marRight w:val="0"/>
      <w:marTop w:val="0"/>
      <w:marBottom w:val="0"/>
      <w:divBdr>
        <w:top w:val="none" w:sz="0" w:space="0" w:color="auto"/>
        <w:left w:val="none" w:sz="0" w:space="0" w:color="auto"/>
        <w:bottom w:val="none" w:sz="0" w:space="0" w:color="auto"/>
        <w:right w:val="none" w:sz="0" w:space="0" w:color="auto"/>
      </w:divBdr>
      <w:divsChild>
        <w:div w:id="168953584">
          <w:marLeft w:val="640"/>
          <w:marRight w:val="0"/>
          <w:marTop w:val="0"/>
          <w:marBottom w:val="0"/>
          <w:divBdr>
            <w:top w:val="none" w:sz="0" w:space="0" w:color="auto"/>
            <w:left w:val="none" w:sz="0" w:space="0" w:color="auto"/>
            <w:bottom w:val="none" w:sz="0" w:space="0" w:color="auto"/>
            <w:right w:val="none" w:sz="0" w:space="0" w:color="auto"/>
          </w:divBdr>
        </w:div>
        <w:div w:id="559363080">
          <w:marLeft w:val="640"/>
          <w:marRight w:val="0"/>
          <w:marTop w:val="0"/>
          <w:marBottom w:val="0"/>
          <w:divBdr>
            <w:top w:val="none" w:sz="0" w:space="0" w:color="auto"/>
            <w:left w:val="none" w:sz="0" w:space="0" w:color="auto"/>
            <w:bottom w:val="none" w:sz="0" w:space="0" w:color="auto"/>
            <w:right w:val="none" w:sz="0" w:space="0" w:color="auto"/>
          </w:divBdr>
        </w:div>
        <w:div w:id="699235424">
          <w:marLeft w:val="640"/>
          <w:marRight w:val="0"/>
          <w:marTop w:val="0"/>
          <w:marBottom w:val="0"/>
          <w:divBdr>
            <w:top w:val="none" w:sz="0" w:space="0" w:color="auto"/>
            <w:left w:val="none" w:sz="0" w:space="0" w:color="auto"/>
            <w:bottom w:val="none" w:sz="0" w:space="0" w:color="auto"/>
            <w:right w:val="none" w:sz="0" w:space="0" w:color="auto"/>
          </w:divBdr>
        </w:div>
        <w:div w:id="264113932">
          <w:marLeft w:val="640"/>
          <w:marRight w:val="0"/>
          <w:marTop w:val="0"/>
          <w:marBottom w:val="0"/>
          <w:divBdr>
            <w:top w:val="none" w:sz="0" w:space="0" w:color="auto"/>
            <w:left w:val="none" w:sz="0" w:space="0" w:color="auto"/>
            <w:bottom w:val="none" w:sz="0" w:space="0" w:color="auto"/>
            <w:right w:val="none" w:sz="0" w:space="0" w:color="auto"/>
          </w:divBdr>
        </w:div>
        <w:div w:id="951866357">
          <w:marLeft w:val="640"/>
          <w:marRight w:val="0"/>
          <w:marTop w:val="0"/>
          <w:marBottom w:val="0"/>
          <w:divBdr>
            <w:top w:val="none" w:sz="0" w:space="0" w:color="auto"/>
            <w:left w:val="none" w:sz="0" w:space="0" w:color="auto"/>
            <w:bottom w:val="none" w:sz="0" w:space="0" w:color="auto"/>
            <w:right w:val="none" w:sz="0" w:space="0" w:color="auto"/>
          </w:divBdr>
        </w:div>
        <w:div w:id="1822769061">
          <w:marLeft w:val="640"/>
          <w:marRight w:val="0"/>
          <w:marTop w:val="0"/>
          <w:marBottom w:val="0"/>
          <w:divBdr>
            <w:top w:val="none" w:sz="0" w:space="0" w:color="auto"/>
            <w:left w:val="none" w:sz="0" w:space="0" w:color="auto"/>
            <w:bottom w:val="none" w:sz="0" w:space="0" w:color="auto"/>
            <w:right w:val="none" w:sz="0" w:space="0" w:color="auto"/>
          </w:divBdr>
        </w:div>
        <w:div w:id="1181355563">
          <w:marLeft w:val="640"/>
          <w:marRight w:val="0"/>
          <w:marTop w:val="0"/>
          <w:marBottom w:val="0"/>
          <w:divBdr>
            <w:top w:val="none" w:sz="0" w:space="0" w:color="auto"/>
            <w:left w:val="none" w:sz="0" w:space="0" w:color="auto"/>
            <w:bottom w:val="none" w:sz="0" w:space="0" w:color="auto"/>
            <w:right w:val="none" w:sz="0" w:space="0" w:color="auto"/>
          </w:divBdr>
        </w:div>
        <w:div w:id="376468418">
          <w:marLeft w:val="640"/>
          <w:marRight w:val="0"/>
          <w:marTop w:val="0"/>
          <w:marBottom w:val="0"/>
          <w:divBdr>
            <w:top w:val="none" w:sz="0" w:space="0" w:color="auto"/>
            <w:left w:val="none" w:sz="0" w:space="0" w:color="auto"/>
            <w:bottom w:val="none" w:sz="0" w:space="0" w:color="auto"/>
            <w:right w:val="none" w:sz="0" w:space="0" w:color="auto"/>
          </w:divBdr>
        </w:div>
        <w:div w:id="45298915">
          <w:marLeft w:val="640"/>
          <w:marRight w:val="0"/>
          <w:marTop w:val="0"/>
          <w:marBottom w:val="0"/>
          <w:divBdr>
            <w:top w:val="none" w:sz="0" w:space="0" w:color="auto"/>
            <w:left w:val="none" w:sz="0" w:space="0" w:color="auto"/>
            <w:bottom w:val="none" w:sz="0" w:space="0" w:color="auto"/>
            <w:right w:val="none" w:sz="0" w:space="0" w:color="auto"/>
          </w:divBdr>
        </w:div>
        <w:div w:id="1965621997">
          <w:marLeft w:val="640"/>
          <w:marRight w:val="0"/>
          <w:marTop w:val="0"/>
          <w:marBottom w:val="0"/>
          <w:divBdr>
            <w:top w:val="none" w:sz="0" w:space="0" w:color="auto"/>
            <w:left w:val="none" w:sz="0" w:space="0" w:color="auto"/>
            <w:bottom w:val="none" w:sz="0" w:space="0" w:color="auto"/>
            <w:right w:val="none" w:sz="0" w:space="0" w:color="auto"/>
          </w:divBdr>
        </w:div>
        <w:div w:id="1104348842">
          <w:marLeft w:val="640"/>
          <w:marRight w:val="0"/>
          <w:marTop w:val="0"/>
          <w:marBottom w:val="0"/>
          <w:divBdr>
            <w:top w:val="none" w:sz="0" w:space="0" w:color="auto"/>
            <w:left w:val="none" w:sz="0" w:space="0" w:color="auto"/>
            <w:bottom w:val="none" w:sz="0" w:space="0" w:color="auto"/>
            <w:right w:val="none" w:sz="0" w:space="0" w:color="auto"/>
          </w:divBdr>
        </w:div>
        <w:div w:id="1039166514">
          <w:marLeft w:val="640"/>
          <w:marRight w:val="0"/>
          <w:marTop w:val="0"/>
          <w:marBottom w:val="0"/>
          <w:divBdr>
            <w:top w:val="none" w:sz="0" w:space="0" w:color="auto"/>
            <w:left w:val="none" w:sz="0" w:space="0" w:color="auto"/>
            <w:bottom w:val="none" w:sz="0" w:space="0" w:color="auto"/>
            <w:right w:val="none" w:sz="0" w:space="0" w:color="auto"/>
          </w:divBdr>
        </w:div>
        <w:div w:id="1816607521">
          <w:marLeft w:val="640"/>
          <w:marRight w:val="0"/>
          <w:marTop w:val="0"/>
          <w:marBottom w:val="0"/>
          <w:divBdr>
            <w:top w:val="none" w:sz="0" w:space="0" w:color="auto"/>
            <w:left w:val="none" w:sz="0" w:space="0" w:color="auto"/>
            <w:bottom w:val="none" w:sz="0" w:space="0" w:color="auto"/>
            <w:right w:val="none" w:sz="0" w:space="0" w:color="auto"/>
          </w:divBdr>
        </w:div>
        <w:div w:id="2125954798">
          <w:marLeft w:val="640"/>
          <w:marRight w:val="0"/>
          <w:marTop w:val="0"/>
          <w:marBottom w:val="0"/>
          <w:divBdr>
            <w:top w:val="none" w:sz="0" w:space="0" w:color="auto"/>
            <w:left w:val="none" w:sz="0" w:space="0" w:color="auto"/>
            <w:bottom w:val="none" w:sz="0" w:space="0" w:color="auto"/>
            <w:right w:val="none" w:sz="0" w:space="0" w:color="auto"/>
          </w:divBdr>
        </w:div>
        <w:div w:id="246958575">
          <w:marLeft w:val="640"/>
          <w:marRight w:val="0"/>
          <w:marTop w:val="0"/>
          <w:marBottom w:val="0"/>
          <w:divBdr>
            <w:top w:val="none" w:sz="0" w:space="0" w:color="auto"/>
            <w:left w:val="none" w:sz="0" w:space="0" w:color="auto"/>
            <w:bottom w:val="none" w:sz="0" w:space="0" w:color="auto"/>
            <w:right w:val="none" w:sz="0" w:space="0" w:color="auto"/>
          </w:divBdr>
        </w:div>
        <w:div w:id="1764496457">
          <w:marLeft w:val="640"/>
          <w:marRight w:val="0"/>
          <w:marTop w:val="0"/>
          <w:marBottom w:val="0"/>
          <w:divBdr>
            <w:top w:val="none" w:sz="0" w:space="0" w:color="auto"/>
            <w:left w:val="none" w:sz="0" w:space="0" w:color="auto"/>
            <w:bottom w:val="none" w:sz="0" w:space="0" w:color="auto"/>
            <w:right w:val="none" w:sz="0" w:space="0" w:color="auto"/>
          </w:divBdr>
        </w:div>
        <w:div w:id="813644262">
          <w:marLeft w:val="640"/>
          <w:marRight w:val="0"/>
          <w:marTop w:val="0"/>
          <w:marBottom w:val="0"/>
          <w:divBdr>
            <w:top w:val="none" w:sz="0" w:space="0" w:color="auto"/>
            <w:left w:val="none" w:sz="0" w:space="0" w:color="auto"/>
            <w:bottom w:val="none" w:sz="0" w:space="0" w:color="auto"/>
            <w:right w:val="none" w:sz="0" w:space="0" w:color="auto"/>
          </w:divBdr>
        </w:div>
        <w:div w:id="904611097">
          <w:marLeft w:val="640"/>
          <w:marRight w:val="0"/>
          <w:marTop w:val="0"/>
          <w:marBottom w:val="0"/>
          <w:divBdr>
            <w:top w:val="none" w:sz="0" w:space="0" w:color="auto"/>
            <w:left w:val="none" w:sz="0" w:space="0" w:color="auto"/>
            <w:bottom w:val="none" w:sz="0" w:space="0" w:color="auto"/>
            <w:right w:val="none" w:sz="0" w:space="0" w:color="auto"/>
          </w:divBdr>
        </w:div>
        <w:div w:id="1674844319">
          <w:marLeft w:val="640"/>
          <w:marRight w:val="0"/>
          <w:marTop w:val="0"/>
          <w:marBottom w:val="0"/>
          <w:divBdr>
            <w:top w:val="none" w:sz="0" w:space="0" w:color="auto"/>
            <w:left w:val="none" w:sz="0" w:space="0" w:color="auto"/>
            <w:bottom w:val="none" w:sz="0" w:space="0" w:color="auto"/>
            <w:right w:val="none" w:sz="0" w:space="0" w:color="auto"/>
          </w:divBdr>
        </w:div>
        <w:div w:id="747534727">
          <w:marLeft w:val="640"/>
          <w:marRight w:val="0"/>
          <w:marTop w:val="0"/>
          <w:marBottom w:val="0"/>
          <w:divBdr>
            <w:top w:val="none" w:sz="0" w:space="0" w:color="auto"/>
            <w:left w:val="none" w:sz="0" w:space="0" w:color="auto"/>
            <w:bottom w:val="none" w:sz="0" w:space="0" w:color="auto"/>
            <w:right w:val="none" w:sz="0" w:space="0" w:color="auto"/>
          </w:divBdr>
        </w:div>
        <w:div w:id="1784226202">
          <w:marLeft w:val="640"/>
          <w:marRight w:val="0"/>
          <w:marTop w:val="0"/>
          <w:marBottom w:val="0"/>
          <w:divBdr>
            <w:top w:val="none" w:sz="0" w:space="0" w:color="auto"/>
            <w:left w:val="none" w:sz="0" w:space="0" w:color="auto"/>
            <w:bottom w:val="none" w:sz="0" w:space="0" w:color="auto"/>
            <w:right w:val="none" w:sz="0" w:space="0" w:color="auto"/>
          </w:divBdr>
        </w:div>
        <w:div w:id="879630347">
          <w:marLeft w:val="640"/>
          <w:marRight w:val="0"/>
          <w:marTop w:val="0"/>
          <w:marBottom w:val="0"/>
          <w:divBdr>
            <w:top w:val="none" w:sz="0" w:space="0" w:color="auto"/>
            <w:left w:val="none" w:sz="0" w:space="0" w:color="auto"/>
            <w:bottom w:val="none" w:sz="0" w:space="0" w:color="auto"/>
            <w:right w:val="none" w:sz="0" w:space="0" w:color="auto"/>
          </w:divBdr>
        </w:div>
        <w:div w:id="2035838990">
          <w:marLeft w:val="640"/>
          <w:marRight w:val="0"/>
          <w:marTop w:val="0"/>
          <w:marBottom w:val="0"/>
          <w:divBdr>
            <w:top w:val="none" w:sz="0" w:space="0" w:color="auto"/>
            <w:left w:val="none" w:sz="0" w:space="0" w:color="auto"/>
            <w:bottom w:val="none" w:sz="0" w:space="0" w:color="auto"/>
            <w:right w:val="none" w:sz="0" w:space="0" w:color="auto"/>
          </w:divBdr>
        </w:div>
        <w:div w:id="1777141951">
          <w:marLeft w:val="640"/>
          <w:marRight w:val="0"/>
          <w:marTop w:val="0"/>
          <w:marBottom w:val="0"/>
          <w:divBdr>
            <w:top w:val="none" w:sz="0" w:space="0" w:color="auto"/>
            <w:left w:val="none" w:sz="0" w:space="0" w:color="auto"/>
            <w:bottom w:val="none" w:sz="0" w:space="0" w:color="auto"/>
            <w:right w:val="none" w:sz="0" w:space="0" w:color="auto"/>
          </w:divBdr>
        </w:div>
        <w:div w:id="2147165796">
          <w:marLeft w:val="640"/>
          <w:marRight w:val="0"/>
          <w:marTop w:val="0"/>
          <w:marBottom w:val="0"/>
          <w:divBdr>
            <w:top w:val="none" w:sz="0" w:space="0" w:color="auto"/>
            <w:left w:val="none" w:sz="0" w:space="0" w:color="auto"/>
            <w:bottom w:val="none" w:sz="0" w:space="0" w:color="auto"/>
            <w:right w:val="none" w:sz="0" w:space="0" w:color="auto"/>
          </w:divBdr>
        </w:div>
        <w:div w:id="1611474306">
          <w:marLeft w:val="640"/>
          <w:marRight w:val="0"/>
          <w:marTop w:val="0"/>
          <w:marBottom w:val="0"/>
          <w:divBdr>
            <w:top w:val="none" w:sz="0" w:space="0" w:color="auto"/>
            <w:left w:val="none" w:sz="0" w:space="0" w:color="auto"/>
            <w:bottom w:val="none" w:sz="0" w:space="0" w:color="auto"/>
            <w:right w:val="none" w:sz="0" w:space="0" w:color="auto"/>
          </w:divBdr>
        </w:div>
        <w:div w:id="2020427808">
          <w:marLeft w:val="640"/>
          <w:marRight w:val="0"/>
          <w:marTop w:val="0"/>
          <w:marBottom w:val="0"/>
          <w:divBdr>
            <w:top w:val="none" w:sz="0" w:space="0" w:color="auto"/>
            <w:left w:val="none" w:sz="0" w:space="0" w:color="auto"/>
            <w:bottom w:val="none" w:sz="0" w:space="0" w:color="auto"/>
            <w:right w:val="none" w:sz="0" w:space="0" w:color="auto"/>
          </w:divBdr>
        </w:div>
        <w:div w:id="240530464">
          <w:marLeft w:val="640"/>
          <w:marRight w:val="0"/>
          <w:marTop w:val="0"/>
          <w:marBottom w:val="0"/>
          <w:divBdr>
            <w:top w:val="none" w:sz="0" w:space="0" w:color="auto"/>
            <w:left w:val="none" w:sz="0" w:space="0" w:color="auto"/>
            <w:bottom w:val="none" w:sz="0" w:space="0" w:color="auto"/>
            <w:right w:val="none" w:sz="0" w:space="0" w:color="auto"/>
          </w:divBdr>
        </w:div>
        <w:div w:id="1151363766">
          <w:marLeft w:val="640"/>
          <w:marRight w:val="0"/>
          <w:marTop w:val="0"/>
          <w:marBottom w:val="0"/>
          <w:divBdr>
            <w:top w:val="none" w:sz="0" w:space="0" w:color="auto"/>
            <w:left w:val="none" w:sz="0" w:space="0" w:color="auto"/>
            <w:bottom w:val="none" w:sz="0" w:space="0" w:color="auto"/>
            <w:right w:val="none" w:sz="0" w:space="0" w:color="auto"/>
          </w:divBdr>
        </w:div>
        <w:div w:id="1612779946">
          <w:marLeft w:val="640"/>
          <w:marRight w:val="0"/>
          <w:marTop w:val="0"/>
          <w:marBottom w:val="0"/>
          <w:divBdr>
            <w:top w:val="none" w:sz="0" w:space="0" w:color="auto"/>
            <w:left w:val="none" w:sz="0" w:space="0" w:color="auto"/>
            <w:bottom w:val="none" w:sz="0" w:space="0" w:color="auto"/>
            <w:right w:val="none" w:sz="0" w:space="0" w:color="auto"/>
          </w:divBdr>
        </w:div>
        <w:div w:id="968585127">
          <w:marLeft w:val="640"/>
          <w:marRight w:val="0"/>
          <w:marTop w:val="0"/>
          <w:marBottom w:val="0"/>
          <w:divBdr>
            <w:top w:val="none" w:sz="0" w:space="0" w:color="auto"/>
            <w:left w:val="none" w:sz="0" w:space="0" w:color="auto"/>
            <w:bottom w:val="none" w:sz="0" w:space="0" w:color="auto"/>
            <w:right w:val="none" w:sz="0" w:space="0" w:color="auto"/>
          </w:divBdr>
        </w:div>
        <w:div w:id="175193882">
          <w:marLeft w:val="640"/>
          <w:marRight w:val="0"/>
          <w:marTop w:val="0"/>
          <w:marBottom w:val="0"/>
          <w:divBdr>
            <w:top w:val="none" w:sz="0" w:space="0" w:color="auto"/>
            <w:left w:val="none" w:sz="0" w:space="0" w:color="auto"/>
            <w:bottom w:val="none" w:sz="0" w:space="0" w:color="auto"/>
            <w:right w:val="none" w:sz="0" w:space="0" w:color="auto"/>
          </w:divBdr>
        </w:div>
        <w:div w:id="1668170429">
          <w:marLeft w:val="640"/>
          <w:marRight w:val="0"/>
          <w:marTop w:val="0"/>
          <w:marBottom w:val="0"/>
          <w:divBdr>
            <w:top w:val="none" w:sz="0" w:space="0" w:color="auto"/>
            <w:left w:val="none" w:sz="0" w:space="0" w:color="auto"/>
            <w:bottom w:val="none" w:sz="0" w:space="0" w:color="auto"/>
            <w:right w:val="none" w:sz="0" w:space="0" w:color="auto"/>
          </w:divBdr>
        </w:div>
        <w:div w:id="1873496186">
          <w:marLeft w:val="640"/>
          <w:marRight w:val="0"/>
          <w:marTop w:val="0"/>
          <w:marBottom w:val="0"/>
          <w:divBdr>
            <w:top w:val="none" w:sz="0" w:space="0" w:color="auto"/>
            <w:left w:val="none" w:sz="0" w:space="0" w:color="auto"/>
            <w:bottom w:val="none" w:sz="0" w:space="0" w:color="auto"/>
            <w:right w:val="none" w:sz="0" w:space="0" w:color="auto"/>
          </w:divBdr>
        </w:div>
        <w:div w:id="520363713">
          <w:marLeft w:val="640"/>
          <w:marRight w:val="0"/>
          <w:marTop w:val="0"/>
          <w:marBottom w:val="0"/>
          <w:divBdr>
            <w:top w:val="none" w:sz="0" w:space="0" w:color="auto"/>
            <w:left w:val="none" w:sz="0" w:space="0" w:color="auto"/>
            <w:bottom w:val="none" w:sz="0" w:space="0" w:color="auto"/>
            <w:right w:val="none" w:sz="0" w:space="0" w:color="auto"/>
          </w:divBdr>
        </w:div>
        <w:div w:id="1713312150">
          <w:marLeft w:val="640"/>
          <w:marRight w:val="0"/>
          <w:marTop w:val="0"/>
          <w:marBottom w:val="0"/>
          <w:divBdr>
            <w:top w:val="none" w:sz="0" w:space="0" w:color="auto"/>
            <w:left w:val="none" w:sz="0" w:space="0" w:color="auto"/>
            <w:bottom w:val="none" w:sz="0" w:space="0" w:color="auto"/>
            <w:right w:val="none" w:sz="0" w:space="0" w:color="auto"/>
          </w:divBdr>
        </w:div>
        <w:div w:id="669604528">
          <w:marLeft w:val="640"/>
          <w:marRight w:val="0"/>
          <w:marTop w:val="0"/>
          <w:marBottom w:val="0"/>
          <w:divBdr>
            <w:top w:val="none" w:sz="0" w:space="0" w:color="auto"/>
            <w:left w:val="none" w:sz="0" w:space="0" w:color="auto"/>
            <w:bottom w:val="none" w:sz="0" w:space="0" w:color="auto"/>
            <w:right w:val="none" w:sz="0" w:space="0" w:color="auto"/>
          </w:divBdr>
        </w:div>
        <w:div w:id="793139443">
          <w:marLeft w:val="640"/>
          <w:marRight w:val="0"/>
          <w:marTop w:val="0"/>
          <w:marBottom w:val="0"/>
          <w:divBdr>
            <w:top w:val="none" w:sz="0" w:space="0" w:color="auto"/>
            <w:left w:val="none" w:sz="0" w:space="0" w:color="auto"/>
            <w:bottom w:val="none" w:sz="0" w:space="0" w:color="auto"/>
            <w:right w:val="none" w:sz="0" w:space="0" w:color="auto"/>
          </w:divBdr>
        </w:div>
        <w:div w:id="25913315">
          <w:marLeft w:val="640"/>
          <w:marRight w:val="0"/>
          <w:marTop w:val="0"/>
          <w:marBottom w:val="0"/>
          <w:divBdr>
            <w:top w:val="none" w:sz="0" w:space="0" w:color="auto"/>
            <w:left w:val="none" w:sz="0" w:space="0" w:color="auto"/>
            <w:bottom w:val="none" w:sz="0" w:space="0" w:color="auto"/>
            <w:right w:val="none" w:sz="0" w:space="0" w:color="auto"/>
          </w:divBdr>
        </w:div>
      </w:divsChild>
    </w:div>
    <w:div w:id="251671588">
      <w:bodyDiv w:val="1"/>
      <w:marLeft w:val="0"/>
      <w:marRight w:val="0"/>
      <w:marTop w:val="0"/>
      <w:marBottom w:val="0"/>
      <w:divBdr>
        <w:top w:val="none" w:sz="0" w:space="0" w:color="auto"/>
        <w:left w:val="none" w:sz="0" w:space="0" w:color="auto"/>
        <w:bottom w:val="none" w:sz="0" w:space="0" w:color="auto"/>
        <w:right w:val="none" w:sz="0" w:space="0" w:color="auto"/>
      </w:divBdr>
      <w:divsChild>
        <w:div w:id="1603801932">
          <w:marLeft w:val="640"/>
          <w:marRight w:val="0"/>
          <w:marTop w:val="0"/>
          <w:marBottom w:val="0"/>
          <w:divBdr>
            <w:top w:val="none" w:sz="0" w:space="0" w:color="auto"/>
            <w:left w:val="none" w:sz="0" w:space="0" w:color="auto"/>
            <w:bottom w:val="none" w:sz="0" w:space="0" w:color="auto"/>
            <w:right w:val="none" w:sz="0" w:space="0" w:color="auto"/>
          </w:divBdr>
        </w:div>
        <w:div w:id="1293898342">
          <w:marLeft w:val="640"/>
          <w:marRight w:val="0"/>
          <w:marTop w:val="0"/>
          <w:marBottom w:val="0"/>
          <w:divBdr>
            <w:top w:val="none" w:sz="0" w:space="0" w:color="auto"/>
            <w:left w:val="none" w:sz="0" w:space="0" w:color="auto"/>
            <w:bottom w:val="none" w:sz="0" w:space="0" w:color="auto"/>
            <w:right w:val="none" w:sz="0" w:space="0" w:color="auto"/>
          </w:divBdr>
        </w:div>
        <w:div w:id="571935573">
          <w:marLeft w:val="640"/>
          <w:marRight w:val="0"/>
          <w:marTop w:val="0"/>
          <w:marBottom w:val="0"/>
          <w:divBdr>
            <w:top w:val="none" w:sz="0" w:space="0" w:color="auto"/>
            <w:left w:val="none" w:sz="0" w:space="0" w:color="auto"/>
            <w:bottom w:val="none" w:sz="0" w:space="0" w:color="auto"/>
            <w:right w:val="none" w:sz="0" w:space="0" w:color="auto"/>
          </w:divBdr>
        </w:div>
        <w:div w:id="1077551223">
          <w:marLeft w:val="640"/>
          <w:marRight w:val="0"/>
          <w:marTop w:val="0"/>
          <w:marBottom w:val="0"/>
          <w:divBdr>
            <w:top w:val="none" w:sz="0" w:space="0" w:color="auto"/>
            <w:left w:val="none" w:sz="0" w:space="0" w:color="auto"/>
            <w:bottom w:val="none" w:sz="0" w:space="0" w:color="auto"/>
            <w:right w:val="none" w:sz="0" w:space="0" w:color="auto"/>
          </w:divBdr>
        </w:div>
        <w:div w:id="390469511">
          <w:marLeft w:val="640"/>
          <w:marRight w:val="0"/>
          <w:marTop w:val="0"/>
          <w:marBottom w:val="0"/>
          <w:divBdr>
            <w:top w:val="none" w:sz="0" w:space="0" w:color="auto"/>
            <w:left w:val="none" w:sz="0" w:space="0" w:color="auto"/>
            <w:bottom w:val="none" w:sz="0" w:space="0" w:color="auto"/>
            <w:right w:val="none" w:sz="0" w:space="0" w:color="auto"/>
          </w:divBdr>
        </w:div>
        <w:div w:id="314919907">
          <w:marLeft w:val="640"/>
          <w:marRight w:val="0"/>
          <w:marTop w:val="0"/>
          <w:marBottom w:val="0"/>
          <w:divBdr>
            <w:top w:val="none" w:sz="0" w:space="0" w:color="auto"/>
            <w:left w:val="none" w:sz="0" w:space="0" w:color="auto"/>
            <w:bottom w:val="none" w:sz="0" w:space="0" w:color="auto"/>
            <w:right w:val="none" w:sz="0" w:space="0" w:color="auto"/>
          </w:divBdr>
        </w:div>
        <w:div w:id="1918785119">
          <w:marLeft w:val="640"/>
          <w:marRight w:val="0"/>
          <w:marTop w:val="0"/>
          <w:marBottom w:val="0"/>
          <w:divBdr>
            <w:top w:val="none" w:sz="0" w:space="0" w:color="auto"/>
            <w:left w:val="none" w:sz="0" w:space="0" w:color="auto"/>
            <w:bottom w:val="none" w:sz="0" w:space="0" w:color="auto"/>
            <w:right w:val="none" w:sz="0" w:space="0" w:color="auto"/>
          </w:divBdr>
        </w:div>
        <w:div w:id="163862493">
          <w:marLeft w:val="640"/>
          <w:marRight w:val="0"/>
          <w:marTop w:val="0"/>
          <w:marBottom w:val="0"/>
          <w:divBdr>
            <w:top w:val="none" w:sz="0" w:space="0" w:color="auto"/>
            <w:left w:val="none" w:sz="0" w:space="0" w:color="auto"/>
            <w:bottom w:val="none" w:sz="0" w:space="0" w:color="auto"/>
            <w:right w:val="none" w:sz="0" w:space="0" w:color="auto"/>
          </w:divBdr>
        </w:div>
        <w:div w:id="1422262915">
          <w:marLeft w:val="640"/>
          <w:marRight w:val="0"/>
          <w:marTop w:val="0"/>
          <w:marBottom w:val="0"/>
          <w:divBdr>
            <w:top w:val="none" w:sz="0" w:space="0" w:color="auto"/>
            <w:left w:val="none" w:sz="0" w:space="0" w:color="auto"/>
            <w:bottom w:val="none" w:sz="0" w:space="0" w:color="auto"/>
            <w:right w:val="none" w:sz="0" w:space="0" w:color="auto"/>
          </w:divBdr>
        </w:div>
        <w:div w:id="1702778000">
          <w:marLeft w:val="640"/>
          <w:marRight w:val="0"/>
          <w:marTop w:val="0"/>
          <w:marBottom w:val="0"/>
          <w:divBdr>
            <w:top w:val="none" w:sz="0" w:space="0" w:color="auto"/>
            <w:left w:val="none" w:sz="0" w:space="0" w:color="auto"/>
            <w:bottom w:val="none" w:sz="0" w:space="0" w:color="auto"/>
            <w:right w:val="none" w:sz="0" w:space="0" w:color="auto"/>
          </w:divBdr>
        </w:div>
        <w:div w:id="1176654540">
          <w:marLeft w:val="640"/>
          <w:marRight w:val="0"/>
          <w:marTop w:val="0"/>
          <w:marBottom w:val="0"/>
          <w:divBdr>
            <w:top w:val="none" w:sz="0" w:space="0" w:color="auto"/>
            <w:left w:val="none" w:sz="0" w:space="0" w:color="auto"/>
            <w:bottom w:val="none" w:sz="0" w:space="0" w:color="auto"/>
            <w:right w:val="none" w:sz="0" w:space="0" w:color="auto"/>
          </w:divBdr>
        </w:div>
        <w:div w:id="1907764570">
          <w:marLeft w:val="640"/>
          <w:marRight w:val="0"/>
          <w:marTop w:val="0"/>
          <w:marBottom w:val="0"/>
          <w:divBdr>
            <w:top w:val="none" w:sz="0" w:space="0" w:color="auto"/>
            <w:left w:val="none" w:sz="0" w:space="0" w:color="auto"/>
            <w:bottom w:val="none" w:sz="0" w:space="0" w:color="auto"/>
            <w:right w:val="none" w:sz="0" w:space="0" w:color="auto"/>
          </w:divBdr>
        </w:div>
        <w:div w:id="1993631960">
          <w:marLeft w:val="640"/>
          <w:marRight w:val="0"/>
          <w:marTop w:val="0"/>
          <w:marBottom w:val="0"/>
          <w:divBdr>
            <w:top w:val="none" w:sz="0" w:space="0" w:color="auto"/>
            <w:left w:val="none" w:sz="0" w:space="0" w:color="auto"/>
            <w:bottom w:val="none" w:sz="0" w:space="0" w:color="auto"/>
            <w:right w:val="none" w:sz="0" w:space="0" w:color="auto"/>
          </w:divBdr>
        </w:div>
        <w:div w:id="1461877288">
          <w:marLeft w:val="640"/>
          <w:marRight w:val="0"/>
          <w:marTop w:val="0"/>
          <w:marBottom w:val="0"/>
          <w:divBdr>
            <w:top w:val="none" w:sz="0" w:space="0" w:color="auto"/>
            <w:left w:val="none" w:sz="0" w:space="0" w:color="auto"/>
            <w:bottom w:val="none" w:sz="0" w:space="0" w:color="auto"/>
            <w:right w:val="none" w:sz="0" w:space="0" w:color="auto"/>
          </w:divBdr>
        </w:div>
        <w:div w:id="115829799">
          <w:marLeft w:val="640"/>
          <w:marRight w:val="0"/>
          <w:marTop w:val="0"/>
          <w:marBottom w:val="0"/>
          <w:divBdr>
            <w:top w:val="none" w:sz="0" w:space="0" w:color="auto"/>
            <w:left w:val="none" w:sz="0" w:space="0" w:color="auto"/>
            <w:bottom w:val="none" w:sz="0" w:space="0" w:color="auto"/>
            <w:right w:val="none" w:sz="0" w:space="0" w:color="auto"/>
          </w:divBdr>
        </w:div>
        <w:div w:id="1125998727">
          <w:marLeft w:val="640"/>
          <w:marRight w:val="0"/>
          <w:marTop w:val="0"/>
          <w:marBottom w:val="0"/>
          <w:divBdr>
            <w:top w:val="none" w:sz="0" w:space="0" w:color="auto"/>
            <w:left w:val="none" w:sz="0" w:space="0" w:color="auto"/>
            <w:bottom w:val="none" w:sz="0" w:space="0" w:color="auto"/>
            <w:right w:val="none" w:sz="0" w:space="0" w:color="auto"/>
          </w:divBdr>
        </w:div>
        <w:div w:id="911737685">
          <w:marLeft w:val="640"/>
          <w:marRight w:val="0"/>
          <w:marTop w:val="0"/>
          <w:marBottom w:val="0"/>
          <w:divBdr>
            <w:top w:val="none" w:sz="0" w:space="0" w:color="auto"/>
            <w:left w:val="none" w:sz="0" w:space="0" w:color="auto"/>
            <w:bottom w:val="none" w:sz="0" w:space="0" w:color="auto"/>
            <w:right w:val="none" w:sz="0" w:space="0" w:color="auto"/>
          </w:divBdr>
        </w:div>
        <w:div w:id="1597471076">
          <w:marLeft w:val="640"/>
          <w:marRight w:val="0"/>
          <w:marTop w:val="0"/>
          <w:marBottom w:val="0"/>
          <w:divBdr>
            <w:top w:val="none" w:sz="0" w:space="0" w:color="auto"/>
            <w:left w:val="none" w:sz="0" w:space="0" w:color="auto"/>
            <w:bottom w:val="none" w:sz="0" w:space="0" w:color="auto"/>
            <w:right w:val="none" w:sz="0" w:space="0" w:color="auto"/>
          </w:divBdr>
        </w:div>
        <w:div w:id="430398982">
          <w:marLeft w:val="640"/>
          <w:marRight w:val="0"/>
          <w:marTop w:val="0"/>
          <w:marBottom w:val="0"/>
          <w:divBdr>
            <w:top w:val="none" w:sz="0" w:space="0" w:color="auto"/>
            <w:left w:val="none" w:sz="0" w:space="0" w:color="auto"/>
            <w:bottom w:val="none" w:sz="0" w:space="0" w:color="auto"/>
            <w:right w:val="none" w:sz="0" w:space="0" w:color="auto"/>
          </w:divBdr>
        </w:div>
        <w:div w:id="1084643403">
          <w:marLeft w:val="640"/>
          <w:marRight w:val="0"/>
          <w:marTop w:val="0"/>
          <w:marBottom w:val="0"/>
          <w:divBdr>
            <w:top w:val="none" w:sz="0" w:space="0" w:color="auto"/>
            <w:left w:val="none" w:sz="0" w:space="0" w:color="auto"/>
            <w:bottom w:val="none" w:sz="0" w:space="0" w:color="auto"/>
            <w:right w:val="none" w:sz="0" w:space="0" w:color="auto"/>
          </w:divBdr>
        </w:div>
        <w:div w:id="1433626151">
          <w:marLeft w:val="640"/>
          <w:marRight w:val="0"/>
          <w:marTop w:val="0"/>
          <w:marBottom w:val="0"/>
          <w:divBdr>
            <w:top w:val="none" w:sz="0" w:space="0" w:color="auto"/>
            <w:left w:val="none" w:sz="0" w:space="0" w:color="auto"/>
            <w:bottom w:val="none" w:sz="0" w:space="0" w:color="auto"/>
            <w:right w:val="none" w:sz="0" w:space="0" w:color="auto"/>
          </w:divBdr>
        </w:div>
        <w:div w:id="384570823">
          <w:marLeft w:val="640"/>
          <w:marRight w:val="0"/>
          <w:marTop w:val="0"/>
          <w:marBottom w:val="0"/>
          <w:divBdr>
            <w:top w:val="none" w:sz="0" w:space="0" w:color="auto"/>
            <w:left w:val="none" w:sz="0" w:space="0" w:color="auto"/>
            <w:bottom w:val="none" w:sz="0" w:space="0" w:color="auto"/>
            <w:right w:val="none" w:sz="0" w:space="0" w:color="auto"/>
          </w:divBdr>
        </w:div>
        <w:div w:id="217202665">
          <w:marLeft w:val="640"/>
          <w:marRight w:val="0"/>
          <w:marTop w:val="0"/>
          <w:marBottom w:val="0"/>
          <w:divBdr>
            <w:top w:val="none" w:sz="0" w:space="0" w:color="auto"/>
            <w:left w:val="none" w:sz="0" w:space="0" w:color="auto"/>
            <w:bottom w:val="none" w:sz="0" w:space="0" w:color="auto"/>
            <w:right w:val="none" w:sz="0" w:space="0" w:color="auto"/>
          </w:divBdr>
        </w:div>
        <w:div w:id="2027822854">
          <w:marLeft w:val="640"/>
          <w:marRight w:val="0"/>
          <w:marTop w:val="0"/>
          <w:marBottom w:val="0"/>
          <w:divBdr>
            <w:top w:val="none" w:sz="0" w:space="0" w:color="auto"/>
            <w:left w:val="none" w:sz="0" w:space="0" w:color="auto"/>
            <w:bottom w:val="none" w:sz="0" w:space="0" w:color="auto"/>
            <w:right w:val="none" w:sz="0" w:space="0" w:color="auto"/>
          </w:divBdr>
        </w:div>
        <w:div w:id="1207791753">
          <w:marLeft w:val="640"/>
          <w:marRight w:val="0"/>
          <w:marTop w:val="0"/>
          <w:marBottom w:val="0"/>
          <w:divBdr>
            <w:top w:val="none" w:sz="0" w:space="0" w:color="auto"/>
            <w:left w:val="none" w:sz="0" w:space="0" w:color="auto"/>
            <w:bottom w:val="none" w:sz="0" w:space="0" w:color="auto"/>
            <w:right w:val="none" w:sz="0" w:space="0" w:color="auto"/>
          </w:divBdr>
        </w:div>
        <w:div w:id="1543786604">
          <w:marLeft w:val="640"/>
          <w:marRight w:val="0"/>
          <w:marTop w:val="0"/>
          <w:marBottom w:val="0"/>
          <w:divBdr>
            <w:top w:val="none" w:sz="0" w:space="0" w:color="auto"/>
            <w:left w:val="none" w:sz="0" w:space="0" w:color="auto"/>
            <w:bottom w:val="none" w:sz="0" w:space="0" w:color="auto"/>
            <w:right w:val="none" w:sz="0" w:space="0" w:color="auto"/>
          </w:divBdr>
        </w:div>
        <w:div w:id="1330865997">
          <w:marLeft w:val="640"/>
          <w:marRight w:val="0"/>
          <w:marTop w:val="0"/>
          <w:marBottom w:val="0"/>
          <w:divBdr>
            <w:top w:val="none" w:sz="0" w:space="0" w:color="auto"/>
            <w:left w:val="none" w:sz="0" w:space="0" w:color="auto"/>
            <w:bottom w:val="none" w:sz="0" w:space="0" w:color="auto"/>
            <w:right w:val="none" w:sz="0" w:space="0" w:color="auto"/>
          </w:divBdr>
        </w:div>
        <w:div w:id="450126480">
          <w:marLeft w:val="640"/>
          <w:marRight w:val="0"/>
          <w:marTop w:val="0"/>
          <w:marBottom w:val="0"/>
          <w:divBdr>
            <w:top w:val="none" w:sz="0" w:space="0" w:color="auto"/>
            <w:left w:val="none" w:sz="0" w:space="0" w:color="auto"/>
            <w:bottom w:val="none" w:sz="0" w:space="0" w:color="auto"/>
            <w:right w:val="none" w:sz="0" w:space="0" w:color="auto"/>
          </w:divBdr>
        </w:div>
        <w:div w:id="1161700213">
          <w:marLeft w:val="640"/>
          <w:marRight w:val="0"/>
          <w:marTop w:val="0"/>
          <w:marBottom w:val="0"/>
          <w:divBdr>
            <w:top w:val="none" w:sz="0" w:space="0" w:color="auto"/>
            <w:left w:val="none" w:sz="0" w:space="0" w:color="auto"/>
            <w:bottom w:val="none" w:sz="0" w:space="0" w:color="auto"/>
            <w:right w:val="none" w:sz="0" w:space="0" w:color="auto"/>
          </w:divBdr>
        </w:div>
        <w:div w:id="1129010337">
          <w:marLeft w:val="640"/>
          <w:marRight w:val="0"/>
          <w:marTop w:val="0"/>
          <w:marBottom w:val="0"/>
          <w:divBdr>
            <w:top w:val="none" w:sz="0" w:space="0" w:color="auto"/>
            <w:left w:val="none" w:sz="0" w:space="0" w:color="auto"/>
            <w:bottom w:val="none" w:sz="0" w:space="0" w:color="auto"/>
            <w:right w:val="none" w:sz="0" w:space="0" w:color="auto"/>
          </w:divBdr>
        </w:div>
        <w:div w:id="976110170">
          <w:marLeft w:val="640"/>
          <w:marRight w:val="0"/>
          <w:marTop w:val="0"/>
          <w:marBottom w:val="0"/>
          <w:divBdr>
            <w:top w:val="none" w:sz="0" w:space="0" w:color="auto"/>
            <w:left w:val="none" w:sz="0" w:space="0" w:color="auto"/>
            <w:bottom w:val="none" w:sz="0" w:space="0" w:color="auto"/>
            <w:right w:val="none" w:sz="0" w:space="0" w:color="auto"/>
          </w:divBdr>
        </w:div>
        <w:div w:id="212352615">
          <w:marLeft w:val="640"/>
          <w:marRight w:val="0"/>
          <w:marTop w:val="0"/>
          <w:marBottom w:val="0"/>
          <w:divBdr>
            <w:top w:val="none" w:sz="0" w:space="0" w:color="auto"/>
            <w:left w:val="none" w:sz="0" w:space="0" w:color="auto"/>
            <w:bottom w:val="none" w:sz="0" w:space="0" w:color="auto"/>
            <w:right w:val="none" w:sz="0" w:space="0" w:color="auto"/>
          </w:divBdr>
        </w:div>
        <w:div w:id="2118409115">
          <w:marLeft w:val="640"/>
          <w:marRight w:val="0"/>
          <w:marTop w:val="0"/>
          <w:marBottom w:val="0"/>
          <w:divBdr>
            <w:top w:val="none" w:sz="0" w:space="0" w:color="auto"/>
            <w:left w:val="none" w:sz="0" w:space="0" w:color="auto"/>
            <w:bottom w:val="none" w:sz="0" w:space="0" w:color="auto"/>
            <w:right w:val="none" w:sz="0" w:space="0" w:color="auto"/>
          </w:divBdr>
        </w:div>
        <w:div w:id="1878930658">
          <w:marLeft w:val="640"/>
          <w:marRight w:val="0"/>
          <w:marTop w:val="0"/>
          <w:marBottom w:val="0"/>
          <w:divBdr>
            <w:top w:val="none" w:sz="0" w:space="0" w:color="auto"/>
            <w:left w:val="none" w:sz="0" w:space="0" w:color="auto"/>
            <w:bottom w:val="none" w:sz="0" w:space="0" w:color="auto"/>
            <w:right w:val="none" w:sz="0" w:space="0" w:color="auto"/>
          </w:divBdr>
        </w:div>
        <w:div w:id="1333801302">
          <w:marLeft w:val="640"/>
          <w:marRight w:val="0"/>
          <w:marTop w:val="0"/>
          <w:marBottom w:val="0"/>
          <w:divBdr>
            <w:top w:val="none" w:sz="0" w:space="0" w:color="auto"/>
            <w:left w:val="none" w:sz="0" w:space="0" w:color="auto"/>
            <w:bottom w:val="none" w:sz="0" w:space="0" w:color="auto"/>
            <w:right w:val="none" w:sz="0" w:space="0" w:color="auto"/>
          </w:divBdr>
        </w:div>
        <w:div w:id="1000423507">
          <w:marLeft w:val="640"/>
          <w:marRight w:val="0"/>
          <w:marTop w:val="0"/>
          <w:marBottom w:val="0"/>
          <w:divBdr>
            <w:top w:val="none" w:sz="0" w:space="0" w:color="auto"/>
            <w:left w:val="none" w:sz="0" w:space="0" w:color="auto"/>
            <w:bottom w:val="none" w:sz="0" w:space="0" w:color="auto"/>
            <w:right w:val="none" w:sz="0" w:space="0" w:color="auto"/>
          </w:divBdr>
        </w:div>
        <w:div w:id="1019696777">
          <w:marLeft w:val="640"/>
          <w:marRight w:val="0"/>
          <w:marTop w:val="0"/>
          <w:marBottom w:val="0"/>
          <w:divBdr>
            <w:top w:val="none" w:sz="0" w:space="0" w:color="auto"/>
            <w:left w:val="none" w:sz="0" w:space="0" w:color="auto"/>
            <w:bottom w:val="none" w:sz="0" w:space="0" w:color="auto"/>
            <w:right w:val="none" w:sz="0" w:space="0" w:color="auto"/>
          </w:divBdr>
        </w:div>
        <w:div w:id="1560095824">
          <w:marLeft w:val="640"/>
          <w:marRight w:val="0"/>
          <w:marTop w:val="0"/>
          <w:marBottom w:val="0"/>
          <w:divBdr>
            <w:top w:val="none" w:sz="0" w:space="0" w:color="auto"/>
            <w:left w:val="none" w:sz="0" w:space="0" w:color="auto"/>
            <w:bottom w:val="none" w:sz="0" w:space="0" w:color="auto"/>
            <w:right w:val="none" w:sz="0" w:space="0" w:color="auto"/>
          </w:divBdr>
        </w:div>
        <w:div w:id="2094860515">
          <w:marLeft w:val="640"/>
          <w:marRight w:val="0"/>
          <w:marTop w:val="0"/>
          <w:marBottom w:val="0"/>
          <w:divBdr>
            <w:top w:val="none" w:sz="0" w:space="0" w:color="auto"/>
            <w:left w:val="none" w:sz="0" w:space="0" w:color="auto"/>
            <w:bottom w:val="none" w:sz="0" w:space="0" w:color="auto"/>
            <w:right w:val="none" w:sz="0" w:space="0" w:color="auto"/>
          </w:divBdr>
        </w:div>
        <w:div w:id="2079085277">
          <w:marLeft w:val="640"/>
          <w:marRight w:val="0"/>
          <w:marTop w:val="0"/>
          <w:marBottom w:val="0"/>
          <w:divBdr>
            <w:top w:val="none" w:sz="0" w:space="0" w:color="auto"/>
            <w:left w:val="none" w:sz="0" w:space="0" w:color="auto"/>
            <w:bottom w:val="none" w:sz="0" w:space="0" w:color="auto"/>
            <w:right w:val="none" w:sz="0" w:space="0" w:color="auto"/>
          </w:divBdr>
        </w:div>
        <w:div w:id="10185676">
          <w:marLeft w:val="640"/>
          <w:marRight w:val="0"/>
          <w:marTop w:val="0"/>
          <w:marBottom w:val="0"/>
          <w:divBdr>
            <w:top w:val="none" w:sz="0" w:space="0" w:color="auto"/>
            <w:left w:val="none" w:sz="0" w:space="0" w:color="auto"/>
            <w:bottom w:val="none" w:sz="0" w:space="0" w:color="auto"/>
            <w:right w:val="none" w:sz="0" w:space="0" w:color="auto"/>
          </w:divBdr>
        </w:div>
      </w:divsChild>
    </w:div>
    <w:div w:id="2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140197108">
          <w:marLeft w:val="640"/>
          <w:marRight w:val="0"/>
          <w:marTop w:val="0"/>
          <w:marBottom w:val="0"/>
          <w:divBdr>
            <w:top w:val="none" w:sz="0" w:space="0" w:color="auto"/>
            <w:left w:val="none" w:sz="0" w:space="0" w:color="auto"/>
            <w:bottom w:val="none" w:sz="0" w:space="0" w:color="auto"/>
            <w:right w:val="none" w:sz="0" w:space="0" w:color="auto"/>
          </w:divBdr>
        </w:div>
        <w:div w:id="1272324339">
          <w:marLeft w:val="640"/>
          <w:marRight w:val="0"/>
          <w:marTop w:val="0"/>
          <w:marBottom w:val="0"/>
          <w:divBdr>
            <w:top w:val="none" w:sz="0" w:space="0" w:color="auto"/>
            <w:left w:val="none" w:sz="0" w:space="0" w:color="auto"/>
            <w:bottom w:val="none" w:sz="0" w:space="0" w:color="auto"/>
            <w:right w:val="none" w:sz="0" w:space="0" w:color="auto"/>
          </w:divBdr>
        </w:div>
        <w:div w:id="675614139">
          <w:marLeft w:val="640"/>
          <w:marRight w:val="0"/>
          <w:marTop w:val="0"/>
          <w:marBottom w:val="0"/>
          <w:divBdr>
            <w:top w:val="none" w:sz="0" w:space="0" w:color="auto"/>
            <w:left w:val="none" w:sz="0" w:space="0" w:color="auto"/>
            <w:bottom w:val="none" w:sz="0" w:space="0" w:color="auto"/>
            <w:right w:val="none" w:sz="0" w:space="0" w:color="auto"/>
          </w:divBdr>
        </w:div>
        <w:div w:id="1223908990">
          <w:marLeft w:val="640"/>
          <w:marRight w:val="0"/>
          <w:marTop w:val="0"/>
          <w:marBottom w:val="0"/>
          <w:divBdr>
            <w:top w:val="none" w:sz="0" w:space="0" w:color="auto"/>
            <w:left w:val="none" w:sz="0" w:space="0" w:color="auto"/>
            <w:bottom w:val="none" w:sz="0" w:space="0" w:color="auto"/>
            <w:right w:val="none" w:sz="0" w:space="0" w:color="auto"/>
          </w:divBdr>
        </w:div>
        <w:div w:id="1045328621">
          <w:marLeft w:val="640"/>
          <w:marRight w:val="0"/>
          <w:marTop w:val="0"/>
          <w:marBottom w:val="0"/>
          <w:divBdr>
            <w:top w:val="none" w:sz="0" w:space="0" w:color="auto"/>
            <w:left w:val="none" w:sz="0" w:space="0" w:color="auto"/>
            <w:bottom w:val="none" w:sz="0" w:space="0" w:color="auto"/>
            <w:right w:val="none" w:sz="0" w:space="0" w:color="auto"/>
          </w:divBdr>
        </w:div>
        <w:div w:id="621227812">
          <w:marLeft w:val="640"/>
          <w:marRight w:val="0"/>
          <w:marTop w:val="0"/>
          <w:marBottom w:val="0"/>
          <w:divBdr>
            <w:top w:val="none" w:sz="0" w:space="0" w:color="auto"/>
            <w:left w:val="none" w:sz="0" w:space="0" w:color="auto"/>
            <w:bottom w:val="none" w:sz="0" w:space="0" w:color="auto"/>
            <w:right w:val="none" w:sz="0" w:space="0" w:color="auto"/>
          </w:divBdr>
        </w:div>
      </w:divsChild>
    </w:div>
    <w:div w:id="283658111">
      <w:bodyDiv w:val="1"/>
      <w:marLeft w:val="0"/>
      <w:marRight w:val="0"/>
      <w:marTop w:val="0"/>
      <w:marBottom w:val="0"/>
      <w:divBdr>
        <w:top w:val="none" w:sz="0" w:space="0" w:color="auto"/>
        <w:left w:val="none" w:sz="0" w:space="0" w:color="auto"/>
        <w:bottom w:val="none" w:sz="0" w:space="0" w:color="auto"/>
        <w:right w:val="none" w:sz="0" w:space="0" w:color="auto"/>
      </w:divBdr>
      <w:divsChild>
        <w:div w:id="2125876542">
          <w:marLeft w:val="640"/>
          <w:marRight w:val="0"/>
          <w:marTop w:val="0"/>
          <w:marBottom w:val="0"/>
          <w:divBdr>
            <w:top w:val="none" w:sz="0" w:space="0" w:color="auto"/>
            <w:left w:val="none" w:sz="0" w:space="0" w:color="auto"/>
            <w:bottom w:val="none" w:sz="0" w:space="0" w:color="auto"/>
            <w:right w:val="none" w:sz="0" w:space="0" w:color="auto"/>
          </w:divBdr>
        </w:div>
        <w:div w:id="1380936757">
          <w:marLeft w:val="640"/>
          <w:marRight w:val="0"/>
          <w:marTop w:val="0"/>
          <w:marBottom w:val="0"/>
          <w:divBdr>
            <w:top w:val="none" w:sz="0" w:space="0" w:color="auto"/>
            <w:left w:val="none" w:sz="0" w:space="0" w:color="auto"/>
            <w:bottom w:val="none" w:sz="0" w:space="0" w:color="auto"/>
            <w:right w:val="none" w:sz="0" w:space="0" w:color="auto"/>
          </w:divBdr>
        </w:div>
        <w:div w:id="1572151964">
          <w:marLeft w:val="640"/>
          <w:marRight w:val="0"/>
          <w:marTop w:val="0"/>
          <w:marBottom w:val="0"/>
          <w:divBdr>
            <w:top w:val="none" w:sz="0" w:space="0" w:color="auto"/>
            <w:left w:val="none" w:sz="0" w:space="0" w:color="auto"/>
            <w:bottom w:val="none" w:sz="0" w:space="0" w:color="auto"/>
            <w:right w:val="none" w:sz="0" w:space="0" w:color="auto"/>
          </w:divBdr>
        </w:div>
        <w:div w:id="1276592208">
          <w:marLeft w:val="640"/>
          <w:marRight w:val="0"/>
          <w:marTop w:val="0"/>
          <w:marBottom w:val="0"/>
          <w:divBdr>
            <w:top w:val="none" w:sz="0" w:space="0" w:color="auto"/>
            <w:left w:val="none" w:sz="0" w:space="0" w:color="auto"/>
            <w:bottom w:val="none" w:sz="0" w:space="0" w:color="auto"/>
            <w:right w:val="none" w:sz="0" w:space="0" w:color="auto"/>
          </w:divBdr>
        </w:div>
        <w:div w:id="1646665090">
          <w:marLeft w:val="640"/>
          <w:marRight w:val="0"/>
          <w:marTop w:val="0"/>
          <w:marBottom w:val="0"/>
          <w:divBdr>
            <w:top w:val="none" w:sz="0" w:space="0" w:color="auto"/>
            <w:left w:val="none" w:sz="0" w:space="0" w:color="auto"/>
            <w:bottom w:val="none" w:sz="0" w:space="0" w:color="auto"/>
            <w:right w:val="none" w:sz="0" w:space="0" w:color="auto"/>
          </w:divBdr>
        </w:div>
        <w:div w:id="651526012">
          <w:marLeft w:val="640"/>
          <w:marRight w:val="0"/>
          <w:marTop w:val="0"/>
          <w:marBottom w:val="0"/>
          <w:divBdr>
            <w:top w:val="none" w:sz="0" w:space="0" w:color="auto"/>
            <w:left w:val="none" w:sz="0" w:space="0" w:color="auto"/>
            <w:bottom w:val="none" w:sz="0" w:space="0" w:color="auto"/>
            <w:right w:val="none" w:sz="0" w:space="0" w:color="auto"/>
          </w:divBdr>
        </w:div>
        <w:div w:id="1700348879">
          <w:marLeft w:val="640"/>
          <w:marRight w:val="0"/>
          <w:marTop w:val="0"/>
          <w:marBottom w:val="0"/>
          <w:divBdr>
            <w:top w:val="none" w:sz="0" w:space="0" w:color="auto"/>
            <w:left w:val="none" w:sz="0" w:space="0" w:color="auto"/>
            <w:bottom w:val="none" w:sz="0" w:space="0" w:color="auto"/>
            <w:right w:val="none" w:sz="0" w:space="0" w:color="auto"/>
          </w:divBdr>
        </w:div>
        <w:div w:id="1926331443">
          <w:marLeft w:val="640"/>
          <w:marRight w:val="0"/>
          <w:marTop w:val="0"/>
          <w:marBottom w:val="0"/>
          <w:divBdr>
            <w:top w:val="none" w:sz="0" w:space="0" w:color="auto"/>
            <w:left w:val="none" w:sz="0" w:space="0" w:color="auto"/>
            <w:bottom w:val="none" w:sz="0" w:space="0" w:color="auto"/>
            <w:right w:val="none" w:sz="0" w:space="0" w:color="auto"/>
          </w:divBdr>
        </w:div>
        <w:div w:id="1311666693">
          <w:marLeft w:val="640"/>
          <w:marRight w:val="0"/>
          <w:marTop w:val="0"/>
          <w:marBottom w:val="0"/>
          <w:divBdr>
            <w:top w:val="none" w:sz="0" w:space="0" w:color="auto"/>
            <w:left w:val="none" w:sz="0" w:space="0" w:color="auto"/>
            <w:bottom w:val="none" w:sz="0" w:space="0" w:color="auto"/>
            <w:right w:val="none" w:sz="0" w:space="0" w:color="auto"/>
          </w:divBdr>
        </w:div>
        <w:div w:id="1527907195">
          <w:marLeft w:val="640"/>
          <w:marRight w:val="0"/>
          <w:marTop w:val="0"/>
          <w:marBottom w:val="0"/>
          <w:divBdr>
            <w:top w:val="none" w:sz="0" w:space="0" w:color="auto"/>
            <w:left w:val="none" w:sz="0" w:space="0" w:color="auto"/>
            <w:bottom w:val="none" w:sz="0" w:space="0" w:color="auto"/>
            <w:right w:val="none" w:sz="0" w:space="0" w:color="auto"/>
          </w:divBdr>
        </w:div>
        <w:div w:id="22050246">
          <w:marLeft w:val="640"/>
          <w:marRight w:val="0"/>
          <w:marTop w:val="0"/>
          <w:marBottom w:val="0"/>
          <w:divBdr>
            <w:top w:val="none" w:sz="0" w:space="0" w:color="auto"/>
            <w:left w:val="none" w:sz="0" w:space="0" w:color="auto"/>
            <w:bottom w:val="none" w:sz="0" w:space="0" w:color="auto"/>
            <w:right w:val="none" w:sz="0" w:space="0" w:color="auto"/>
          </w:divBdr>
        </w:div>
        <w:div w:id="1281230253">
          <w:marLeft w:val="640"/>
          <w:marRight w:val="0"/>
          <w:marTop w:val="0"/>
          <w:marBottom w:val="0"/>
          <w:divBdr>
            <w:top w:val="none" w:sz="0" w:space="0" w:color="auto"/>
            <w:left w:val="none" w:sz="0" w:space="0" w:color="auto"/>
            <w:bottom w:val="none" w:sz="0" w:space="0" w:color="auto"/>
            <w:right w:val="none" w:sz="0" w:space="0" w:color="auto"/>
          </w:divBdr>
        </w:div>
        <w:div w:id="976180987">
          <w:marLeft w:val="640"/>
          <w:marRight w:val="0"/>
          <w:marTop w:val="0"/>
          <w:marBottom w:val="0"/>
          <w:divBdr>
            <w:top w:val="none" w:sz="0" w:space="0" w:color="auto"/>
            <w:left w:val="none" w:sz="0" w:space="0" w:color="auto"/>
            <w:bottom w:val="none" w:sz="0" w:space="0" w:color="auto"/>
            <w:right w:val="none" w:sz="0" w:space="0" w:color="auto"/>
          </w:divBdr>
        </w:div>
        <w:div w:id="222763998">
          <w:marLeft w:val="640"/>
          <w:marRight w:val="0"/>
          <w:marTop w:val="0"/>
          <w:marBottom w:val="0"/>
          <w:divBdr>
            <w:top w:val="none" w:sz="0" w:space="0" w:color="auto"/>
            <w:left w:val="none" w:sz="0" w:space="0" w:color="auto"/>
            <w:bottom w:val="none" w:sz="0" w:space="0" w:color="auto"/>
            <w:right w:val="none" w:sz="0" w:space="0" w:color="auto"/>
          </w:divBdr>
        </w:div>
        <w:div w:id="764619963">
          <w:marLeft w:val="640"/>
          <w:marRight w:val="0"/>
          <w:marTop w:val="0"/>
          <w:marBottom w:val="0"/>
          <w:divBdr>
            <w:top w:val="none" w:sz="0" w:space="0" w:color="auto"/>
            <w:left w:val="none" w:sz="0" w:space="0" w:color="auto"/>
            <w:bottom w:val="none" w:sz="0" w:space="0" w:color="auto"/>
            <w:right w:val="none" w:sz="0" w:space="0" w:color="auto"/>
          </w:divBdr>
        </w:div>
        <w:div w:id="394551705">
          <w:marLeft w:val="640"/>
          <w:marRight w:val="0"/>
          <w:marTop w:val="0"/>
          <w:marBottom w:val="0"/>
          <w:divBdr>
            <w:top w:val="none" w:sz="0" w:space="0" w:color="auto"/>
            <w:left w:val="none" w:sz="0" w:space="0" w:color="auto"/>
            <w:bottom w:val="none" w:sz="0" w:space="0" w:color="auto"/>
            <w:right w:val="none" w:sz="0" w:space="0" w:color="auto"/>
          </w:divBdr>
        </w:div>
        <w:div w:id="1509179675">
          <w:marLeft w:val="640"/>
          <w:marRight w:val="0"/>
          <w:marTop w:val="0"/>
          <w:marBottom w:val="0"/>
          <w:divBdr>
            <w:top w:val="none" w:sz="0" w:space="0" w:color="auto"/>
            <w:left w:val="none" w:sz="0" w:space="0" w:color="auto"/>
            <w:bottom w:val="none" w:sz="0" w:space="0" w:color="auto"/>
            <w:right w:val="none" w:sz="0" w:space="0" w:color="auto"/>
          </w:divBdr>
        </w:div>
        <w:div w:id="1114132936">
          <w:marLeft w:val="640"/>
          <w:marRight w:val="0"/>
          <w:marTop w:val="0"/>
          <w:marBottom w:val="0"/>
          <w:divBdr>
            <w:top w:val="none" w:sz="0" w:space="0" w:color="auto"/>
            <w:left w:val="none" w:sz="0" w:space="0" w:color="auto"/>
            <w:bottom w:val="none" w:sz="0" w:space="0" w:color="auto"/>
            <w:right w:val="none" w:sz="0" w:space="0" w:color="auto"/>
          </w:divBdr>
        </w:div>
        <w:div w:id="369496726">
          <w:marLeft w:val="640"/>
          <w:marRight w:val="0"/>
          <w:marTop w:val="0"/>
          <w:marBottom w:val="0"/>
          <w:divBdr>
            <w:top w:val="none" w:sz="0" w:space="0" w:color="auto"/>
            <w:left w:val="none" w:sz="0" w:space="0" w:color="auto"/>
            <w:bottom w:val="none" w:sz="0" w:space="0" w:color="auto"/>
            <w:right w:val="none" w:sz="0" w:space="0" w:color="auto"/>
          </w:divBdr>
        </w:div>
        <w:div w:id="117727844">
          <w:marLeft w:val="640"/>
          <w:marRight w:val="0"/>
          <w:marTop w:val="0"/>
          <w:marBottom w:val="0"/>
          <w:divBdr>
            <w:top w:val="none" w:sz="0" w:space="0" w:color="auto"/>
            <w:left w:val="none" w:sz="0" w:space="0" w:color="auto"/>
            <w:bottom w:val="none" w:sz="0" w:space="0" w:color="auto"/>
            <w:right w:val="none" w:sz="0" w:space="0" w:color="auto"/>
          </w:divBdr>
        </w:div>
        <w:div w:id="1274284416">
          <w:marLeft w:val="640"/>
          <w:marRight w:val="0"/>
          <w:marTop w:val="0"/>
          <w:marBottom w:val="0"/>
          <w:divBdr>
            <w:top w:val="none" w:sz="0" w:space="0" w:color="auto"/>
            <w:left w:val="none" w:sz="0" w:space="0" w:color="auto"/>
            <w:bottom w:val="none" w:sz="0" w:space="0" w:color="auto"/>
            <w:right w:val="none" w:sz="0" w:space="0" w:color="auto"/>
          </w:divBdr>
        </w:div>
        <w:div w:id="1848205790">
          <w:marLeft w:val="640"/>
          <w:marRight w:val="0"/>
          <w:marTop w:val="0"/>
          <w:marBottom w:val="0"/>
          <w:divBdr>
            <w:top w:val="none" w:sz="0" w:space="0" w:color="auto"/>
            <w:left w:val="none" w:sz="0" w:space="0" w:color="auto"/>
            <w:bottom w:val="none" w:sz="0" w:space="0" w:color="auto"/>
            <w:right w:val="none" w:sz="0" w:space="0" w:color="auto"/>
          </w:divBdr>
        </w:div>
        <w:div w:id="619802409">
          <w:marLeft w:val="640"/>
          <w:marRight w:val="0"/>
          <w:marTop w:val="0"/>
          <w:marBottom w:val="0"/>
          <w:divBdr>
            <w:top w:val="none" w:sz="0" w:space="0" w:color="auto"/>
            <w:left w:val="none" w:sz="0" w:space="0" w:color="auto"/>
            <w:bottom w:val="none" w:sz="0" w:space="0" w:color="auto"/>
            <w:right w:val="none" w:sz="0" w:space="0" w:color="auto"/>
          </w:divBdr>
        </w:div>
        <w:div w:id="612518303">
          <w:marLeft w:val="640"/>
          <w:marRight w:val="0"/>
          <w:marTop w:val="0"/>
          <w:marBottom w:val="0"/>
          <w:divBdr>
            <w:top w:val="none" w:sz="0" w:space="0" w:color="auto"/>
            <w:left w:val="none" w:sz="0" w:space="0" w:color="auto"/>
            <w:bottom w:val="none" w:sz="0" w:space="0" w:color="auto"/>
            <w:right w:val="none" w:sz="0" w:space="0" w:color="auto"/>
          </w:divBdr>
        </w:div>
        <w:div w:id="2025357222">
          <w:marLeft w:val="640"/>
          <w:marRight w:val="0"/>
          <w:marTop w:val="0"/>
          <w:marBottom w:val="0"/>
          <w:divBdr>
            <w:top w:val="none" w:sz="0" w:space="0" w:color="auto"/>
            <w:left w:val="none" w:sz="0" w:space="0" w:color="auto"/>
            <w:bottom w:val="none" w:sz="0" w:space="0" w:color="auto"/>
            <w:right w:val="none" w:sz="0" w:space="0" w:color="auto"/>
          </w:divBdr>
        </w:div>
        <w:div w:id="695498305">
          <w:marLeft w:val="640"/>
          <w:marRight w:val="0"/>
          <w:marTop w:val="0"/>
          <w:marBottom w:val="0"/>
          <w:divBdr>
            <w:top w:val="none" w:sz="0" w:space="0" w:color="auto"/>
            <w:left w:val="none" w:sz="0" w:space="0" w:color="auto"/>
            <w:bottom w:val="none" w:sz="0" w:space="0" w:color="auto"/>
            <w:right w:val="none" w:sz="0" w:space="0" w:color="auto"/>
          </w:divBdr>
        </w:div>
        <w:div w:id="1501240195">
          <w:marLeft w:val="640"/>
          <w:marRight w:val="0"/>
          <w:marTop w:val="0"/>
          <w:marBottom w:val="0"/>
          <w:divBdr>
            <w:top w:val="none" w:sz="0" w:space="0" w:color="auto"/>
            <w:left w:val="none" w:sz="0" w:space="0" w:color="auto"/>
            <w:bottom w:val="none" w:sz="0" w:space="0" w:color="auto"/>
            <w:right w:val="none" w:sz="0" w:space="0" w:color="auto"/>
          </w:divBdr>
        </w:div>
        <w:div w:id="167721522">
          <w:marLeft w:val="640"/>
          <w:marRight w:val="0"/>
          <w:marTop w:val="0"/>
          <w:marBottom w:val="0"/>
          <w:divBdr>
            <w:top w:val="none" w:sz="0" w:space="0" w:color="auto"/>
            <w:left w:val="none" w:sz="0" w:space="0" w:color="auto"/>
            <w:bottom w:val="none" w:sz="0" w:space="0" w:color="auto"/>
            <w:right w:val="none" w:sz="0" w:space="0" w:color="auto"/>
          </w:divBdr>
        </w:div>
        <w:div w:id="908031068">
          <w:marLeft w:val="640"/>
          <w:marRight w:val="0"/>
          <w:marTop w:val="0"/>
          <w:marBottom w:val="0"/>
          <w:divBdr>
            <w:top w:val="none" w:sz="0" w:space="0" w:color="auto"/>
            <w:left w:val="none" w:sz="0" w:space="0" w:color="auto"/>
            <w:bottom w:val="none" w:sz="0" w:space="0" w:color="auto"/>
            <w:right w:val="none" w:sz="0" w:space="0" w:color="auto"/>
          </w:divBdr>
        </w:div>
        <w:div w:id="153108835">
          <w:marLeft w:val="640"/>
          <w:marRight w:val="0"/>
          <w:marTop w:val="0"/>
          <w:marBottom w:val="0"/>
          <w:divBdr>
            <w:top w:val="none" w:sz="0" w:space="0" w:color="auto"/>
            <w:left w:val="none" w:sz="0" w:space="0" w:color="auto"/>
            <w:bottom w:val="none" w:sz="0" w:space="0" w:color="auto"/>
            <w:right w:val="none" w:sz="0" w:space="0" w:color="auto"/>
          </w:divBdr>
        </w:div>
        <w:div w:id="2073963408">
          <w:marLeft w:val="640"/>
          <w:marRight w:val="0"/>
          <w:marTop w:val="0"/>
          <w:marBottom w:val="0"/>
          <w:divBdr>
            <w:top w:val="none" w:sz="0" w:space="0" w:color="auto"/>
            <w:left w:val="none" w:sz="0" w:space="0" w:color="auto"/>
            <w:bottom w:val="none" w:sz="0" w:space="0" w:color="auto"/>
            <w:right w:val="none" w:sz="0" w:space="0" w:color="auto"/>
          </w:divBdr>
        </w:div>
        <w:div w:id="1527791943">
          <w:marLeft w:val="640"/>
          <w:marRight w:val="0"/>
          <w:marTop w:val="0"/>
          <w:marBottom w:val="0"/>
          <w:divBdr>
            <w:top w:val="none" w:sz="0" w:space="0" w:color="auto"/>
            <w:left w:val="none" w:sz="0" w:space="0" w:color="auto"/>
            <w:bottom w:val="none" w:sz="0" w:space="0" w:color="auto"/>
            <w:right w:val="none" w:sz="0" w:space="0" w:color="auto"/>
          </w:divBdr>
        </w:div>
        <w:div w:id="1816868631">
          <w:marLeft w:val="640"/>
          <w:marRight w:val="0"/>
          <w:marTop w:val="0"/>
          <w:marBottom w:val="0"/>
          <w:divBdr>
            <w:top w:val="none" w:sz="0" w:space="0" w:color="auto"/>
            <w:left w:val="none" w:sz="0" w:space="0" w:color="auto"/>
            <w:bottom w:val="none" w:sz="0" w:space="0" w:color="auto"/>
            <w:right w:val="none" w:sz="0" w:space="0" w:color="auto"/>
          </w:divBdr>
        </w:div>
        <w:div w:id="64576861">
          <w:marLeft w:val="640"/>
          <w:marRight w:val="0"/>
          <w:marTop w:val="0"/>
          <w:marBottom w:val="0"/>
          <w:divBdr>
            <w:top w:val="none" w:sz="0" w:space="0" w:color="auto"/>
            <w:left w:val="none" w:sz="0" w:space="0" w:color="auto"/>
            <w:bottom w:val="none" w:sz="0" w:space="0" w:color="auto"/>
            <w:right w:val="none" w:sz="0" w:space="0" w:color="auto"/>
          </w:divBdr>
        </w:div>
        <w:div w:id="1804300477">
          <w:marLeft w:val="640"/>
          <w:marRight w:val="0"/>
          <w:marTop w:val="0"/>
          <w:marBottom w:val="0"/>
          <w:divBdr>
            <w:top w:val="none" w:sz="0" w:space="0" w:color="auto"/>
            <w:left w:val="none" w:sz="0" w:space="0" w:color="auto"/>
            <w:bottom w:val="none" w:sz="0" w:space="0" w:color="auto"/>
            <w:right w:val="none" w:sz="0" w:space="0" w:color="auto"/>
          </w:divBdr>
        </w:div>
        <w:div w:id="665128829">
          <w:marLeft w:val="640"/>
          <w:marRight w:val="0"/>
          <w:marTop w:val="0"/>
          <w:marBottom w:val="0"/>
          <w:divBdr>
            <w:top w:val="none" w:sz="0" w:space="0" w:color="auto"/>
            <w:left w:val="none" w:sz="0" w:space="0" w:color="auto"/>
            <w:bottom w:val="none" w:sz="0" w:space="0" w:color="auto"/>
            <w:right w:val="none" w:sz="0" w:space="0" w:color="auto"/>
          </w:divBdr>
        </w:div>
        <w:div w:id="1045787793">
          <w:marLeft w:val="640"/>
          <w:marRight w:val="0"/>
          <w:marTop w:val="0"/>
          <w:marBottom w:val="0"/>
          <w:divBdr>
            <w:top w:val="none" w:sz="0" w:space="0" w:color="auto"/>
            <w:left w:val="none" w:sz="0" w:space="0" w:color="auto"/>
            <w:bottom w:val="none" w:sz="0" w:space="0" w:color="auto"/>
            <w:right w:val="none" w:sz="0" w:space="0" w:color="auto"/>
          </w:divBdr>
        </w:div>
        <w:div w:id="2093698939">
          <w:marLeft w:val="640"/>
          <w:marRight w:val="0"/>
          <w:marTop w:val="0"/>
          <w:marBottom w:val="0"/>
          <w:divBdr>
            <w:top w:val="none" w:sz="0" w:space="0" w:color="auto"/>
            <w:left w:val="none" w:sz="0" w:space="0" w:color="auto"/>
            <w:bottom w:val="none" w:sz="0" w:space="0" w:color="auto"/>
            <w:right w:val="none" w:sz="0" w:space="0" w:color="auto"/>
          </w:divBdr>
        </w:div>
        <w:div w:id="923295074">
          <w:marLeft w:val="640"/>
          <w:marRight w:val="0"/>
          <w:marTop w:val="0"/>
          <w:marBottom w:val="0"/>
          <w:divBdr>
            <w:top w:val="none" w:sz="0" w:space="0" w:color="auto"/>
            <w:left w:val="none" w:sz="0" w:space="0" w:color="auto"/>
            <w:bottom w:val="none" w:sz="0" w:space="0" w:color="auto"/>
            <w:right w:val="none" w:sz="0" w:space="0" w:color="auto"/>
          </w:divBdr>
        </w:div>
        <w:div w:id="424376080">
          <w:marLeft w:val="640"/>
          <w:marRight w:val="0"/>
          <w:marTop w:val="0"/>
          <w:marBottom w:val="0"/>
          <w:divBdr>
            <w:top w:val="none" w:sz="0" w:space="0" w:color="auto"/>
            <w:left w:val="none" w:sz="0" w:space="0" w:color="auto"/>
            <w:bottom w:val="none" w:sz="0" w:space="0" w:color="auto"/>
            <w:right w:val="none" w:sz="0" w:space="0" w:color="auto"/>
          </w:divBdr>
        </w:div>
        <w:div w:id="1059791741">
          <w:marLeft w:val="640"/>
          <w:marRight w:val="0"/>
          <w:marTop w:val="0"/>
          <w:marBottom w:val="0"/>
          <w:divBdr>
            <w:top w:val="none" w:sz="0" w:space="0" w:color="auto"/>
            <w:left w:val="none" w:sz="0" w:space="0" w:color="auto"/>
            <w:bottom w:val="none" w:sz="0" w:space="0" w:color="auto"/>
            <w:right w:val="none" w:sz="0" w:space="0" w:color="auto"/>
          </w:divBdr>
        </w:div>
      </w:divsChild>
    </w:div>
    <w:div w:id="287392320">
      <w:bodyDiv w:val="1"/>
      <w:marLeft w:val="0"/>
      <w:marRight w:val="0"/>
      <w:marTop w:val="0"/>
      <w:marBottom w:val="0"/>
      <w:divBdr>
        <w:top w:val="none" w:sz="0" w:space="0" w:color="auto"/>
        <w:left w:val="none" w:sz="0" w:space="0" w:color="auto"/>
        <w:bottom w:val="none" w:sz="0" w:space="0" w:color="auto"/>
        <w:right w:val="none" w:sz="0" w:space="0" w:color="auto"/>
      </w:divBdr>
      <w:divsChild>
        <w:div w:id="667753221">
          <w:marLeft w:val="640"/>
          <w:marRight w:val="0"/>
          <w:marTop w:val="0"/>
          <w:marBottom w:val="0"/>
          <w:divBdr>
            <w:top w:val="none" w:sz="0" w:space="0" w:color="auto"/>
            <w:left w:val="none" w:sz="0" w:space="0" w:color="auto"/>
            <w:bottom w:val="none" w:sz="0" w:space="0" w:color="auto"/>
            <w:right w:val="none" w:sz="0" w:space="0" w:color="auto"/>
          </w:divBdr>
        </w:div>
        <w:div w:id="378558307">
          <w:marLeft w:val="640"/>
          <w:marRight w:val="0"/>
          <w:marTop w:val="0"/>
          <w:marBottom w:val="0"/>
          <w:divBdr>
            <w:top w:val="none" w:sz="0" w:space="0" w:color="auto"/>
            <w:left w:val="none" w:sz="0" w:space="0" w:color="auto"/>
            <w:bottom w:val="none" w:sz="0" w:space="0" w:color="auto"/>
            <w:right w:val="none" w:sz="0" w:space="0" w:color="auto"/>
          </w:divBdr>
        </w:div>
        <w:div w:id="179709498">
          <w:marLeft w:val="640"/>
          <w:marRight w:val="0"/>
          <w:marTop w:val="0"/>
          <w:marBottom w:val="0"/>
          <w:divBdr>
            <w:top w:val="none" w:sz="0" w:space="0" w:color="auto"/>
            <w:left w:val="none" w:sz="0" w:space="0" w:color="auto"/>
            <w:bottom w:val="none" w:sz="0" w:space="0" w:color="auto"/>
            <w:right w:val="none" w:sz="0" w:space="0" w:color="auto"/>
          </w:divBdr>
        </w:div>
        <w:div w:id="208496227">
          <w:marLeft w:val="640"/>
          <w:marRight w:val="0"/>
          <w:marTop w:val="0"/>
          <w:marBottom w:val="0"/>
          <w:divBdr>
            <w:top w:val="none" w:sz="0" w:space="0" w:color="auto"/>
            <w:left w:val="none" w:sz="0" w:space="0" w:color="auto"/>
            <w:bottom w:val="none" w:sz="0" w:space="0" w:color="auto"/>
            <w:right w:val="none" w:sz="0" w:space="0" w:color="auto"/>
          </w:divBdr>
        </w:div>
        <w:div w:id="414284517">
          <w:marLeft w:val="640"/>
          <w:marRight w:val="0"/>
          <w:marTop w:val="0"/>
          <w:marBottom w:val="0"/>
          <w:divBdr>
            <w:top w:val="none" w:sz="0" w:space="0" w:color="auto"/>
            <w:left w:val="none" w:sz="0" w:space="0" w:color="auto"/>
            <w:bottom w:val="none" w:sz="0" w:space="0" w:color="auto"/>
            <w:right w:val="none" w:sz="0" w:space="0" w:color="auto"/>
          </w:divBdr>
        </w:div>
        <w:div w:id="1534265700">
          <w:marLeft w:val="640"/>
          <w:marRight w:val="0"/>
          <w:marTop w:val="0"/>
          <w:marBottom w:val="0"/>
          <w:divBdr>
            <w:top w:val="none" w:sz="0" w:space="0" w:color="auto"/>
            <w:left w:val="none" w:sz="0" w:space="0" w:color="auto"/>
            <w:bottom w:val="none" w:sz="0" w:space="0" w:color="auto"/>
            <w:right w:val="none" w:sz="0" w:space="0" w:color="auto"/>
          </w:divBdr>
        </w:div>
        <w:div w:id="984090346">
          <w:marLeft w:val="640"/>
          <w:marRight w:val="0"/>
          <w:marTop w:val="0"/>
          <w:marBottom w:val="0"/>
          <w:divBdr>
            <w:top w:val="none" w:sz="0" w:space="0" w:color="auto"/>
            <w:left w:val="none" w:sz="0" w:space="0" w:color="auto"/>
            <w:bottom w:val="none" w:sz="0" w:space="0" w:color="auto"/>
            <w:right w:val="none" w:sz="0" w:space="0" w:color="auto"/>
          </w:divBdr>
        </w:div>
        <w:div w:id="1020815655">
          <w:marLeft w:val="640"/>
          <w:marRight w:val="0"/>
          <w:marTop w:val="0"/>
          <w:marBottom w:val="0"/>
          <w:divBdr>
            <w:top w:val="none" w:sz="0" w:space="0" w:color="auto"/>
            <w:left w:val="none" w:sz="0" w:space="0" w:color="auto"/>
            <w:bottom w:val="none" w:sz="0" w:space="0" w:color="auto"/>
            <w:right w:val="none" w:sz="0" w:space="0" w:color="auto"/>
          </w:divBdr>
        </w:div>
        <w:div w:id="794759816">
          <w:marLeft w:val="640"/>
          <w:marRight w:val="0"/>
          <w:marTop w:val="0"/>
          <w:marBottom w:val="0"/>
          <w:divBdr>
            <w:top w:val="none" w:sz="0" w:space="0" w:color="auto"/>
            <w:left w:val="none" w:sz="0" w:space="0" w:color="auto"/>
            <w:bottom w:val="none" w:sz="0" w:space="0" w:color="auto"/>
            <w:right w:val="none" w:sz="0" w:space="0" w:color="auto"/>
          </w:divBdr>
        </w:div>
        <w:div w:id="1911764200">
          <w:marLeft w:val="640"/>
          <w:marRight w:val="0"/>
          <w:marTop w:val="0"/>
          <w:marBottom w:val="0"/>
          <w:divBdr>
            <w:top w:val="none" w:sz="0" w:space="0" w:color="auto"/>
            <w:left w:val="none" w:sz="0" w:space="0" w:color="auto"/>
            <w:bottom w:val="none" w:sz="0" w:space="0" w:color="auto"/>
            <w:right w:val="none" w:sz="0" w:space="0" w:color="auto"/>
          </w:divBdr>
        </w:div>
        <w:div w:id="1070152271">
          <w:marLeft w:val="640"/>
          <w:marRight w:val="0"/>
          <w:marTop w:val="0"/>
          <w:marBottom w:val="0"/>
          <w:divBdr>
            <w:top w:val="none" w:sz="0" w:space="0" w:color="auto"/>
            <w:left w:val="none" w:sz="0" w:space="0" w:color="auto"/>
            <w:bottom w:val="none" w:sz="0" w:space="0" w:color="auto"/>
            <w:right w:val="none" w:sz="0" w:space="0" w:color="auto"/>
          </w:divBdr>
        </w:div>
        <w:div w:id="1889368412">
          <w:marLeft w:val="640"/>
          <w:marRight w:val="0"/>
          <w:marTop w:val="0"/>
          <w:marBottom w:val="0"/>
          <w:divBdr>
            <w:top w:val="none" w:sz="0" w:space="0" w:color="auto"/>
            <w:left w:val="none" w:sz="0" w:space="0" w:color="auto"/>
            <w:bottom w:val="none" w:sz="0" w:space="0" w:color="auto"/>
            <w:right w:val="none" w:sz="0" w:space="0" w:color="auto"/>
          </w:divBdr>
        </w:div>
        <w:div w:id="1659963518">
          <w:marLeft w:val="640"/>
          <w:marRight w:val="0"/>
          <w:marTop w:val="0"/>
          <w:marBottom w:val="0"/>
          <w:divBdr>
            <w:top w:val="none" w:sz="0" w:space="0" w:color="auto"/>
            <w:left w:val="none" w:sz="0" w:space="0" w:color="auto"/>
            <w:bottom w:val="none" w:sz="0" w:space="0" w:color="auto"/>
            <w:right w:val="none" w:sz="0" w:space="0" w:color="auto"/>
          </w:divBdr>
        </w:div>
        <w:div w:id="1611663119">
          <w:marLeft w:val="640"/>
          <w:marRight w:val="0"/>
          <w:marTop w:val="0"/>
          <w:marBottom w:val="0"/>
          <w:divBdr>
            <w:top w:val="none" w:sz="0" w:space="0" w:color="auto"/>
            <w:left w:val="none" w:sz="0" w:space="0" w:color="auto"/>
            <w:bottom w:val="none" w:sz="0" w:space="0" w:color="auto"/>
            <w:right w:val="none" w:sz="0" w:space="0" w:color="auto"/>
          </w:divBdr>
        </w:div>
        <w:div w:id="1386029812">
          <w:marLeft w:val="640"/>
          <w:marRight w:val="0"/>
          <w:marTop w:val="0"/>
          <w:marBottom w:val="0"/>
          <w:divBdr>
            <w:top w:val="none" w:sz="0" w:space="0" w:color="auto"/>
            <w:left w:val="none" w:sz="0" w:space="0" w:color="auto"/>
            <w:bottom w:val="none" w:sz="0" w:space="0" w:color="auto"/>
            <w:right w:val="none" w:sz="0" w:space="0" w:color="auto"/>
          </w:divBdr>
        </w:div>
        <w:div w:id="2054186798">
          <w:marLeft w:val="640"/>
          <w:marRight w:val="0"/>
          <w:marTop w:val="0"/>
          <w:marBottom w:val="0"/>
          <w:divBdr>
            <w:top w:val="none" w:sz="0" w:space="0" w:color="auto"/>
            <w:left w:val="none" w:sz="0" w:space="0" w:color="auto"/>
            <w:bottom w:val="none" w:sz="0" w:space="0" w:color="auto"/>
            <w:right w:val="none" w:sz="0" w:space="0" w:color="auto"/>
          </w:divBdr>
        </w:div>
        <w:div w:id="1859275972">
          <w:marLeft w:val="640"/>
          <w:marRight w:val="0"/>
          <w:marTop w:val="0"/>
          <w:marBottom w:val="0"/>
          <w:divBdr>
            <w:top w:val="none" w:sz="0" w:space="0" w:color="auto"/>
            <w:left w:val="none" w:sz="0" w:space="0" w:color="auto"/>
            <w:bottom w:val="none" w:sz="0" w:space="0" w:color="auto"/>
            <w:right w:val="none" w:sz="0" w:space="0" w:color="auto"/>
          </w:divBdr>
        </w:div>
        <w:div w:id="386340765">
          <w:marLeft w:val="640"/>
          <w:marRight w:val="0"/>
          <w:marTop w:val="0"/>
          <w:marBottom w:val="0"/>
          <w:divBdr>
            <w:top w:val="none" w:sz="0" w:space="0" w:color="auto"/>
            <w:left w:val="none" w:sz="0" w:space="0" w:color="auto"/>
            <w:bottom w:val="none" w:sz="0" w:space="0" w:color="auto"/>
            <w:right w:val="none" w:sz="0" w:space="0" w:color="auto"/>
          </w:divBdr>
        </w:div>
        <w:div w:id="1725369747">
          <w:marLeft w:val="640"/>
          <w:marRight w:val="0"/>
          <w:marTop w:val="0"/>
          <w:marBottom w:val="0"/>
          <w:divBdr>
            <w:top w:val="none" w:sz="0" w:space="0" w:color="auto"/>
            <w:left w:val="none" w:sz="0" w:space="0" w:color="auto"/>
            <w:bottom w:val="none" w:sz="0" w:space="0" w:color="auto"/>
            <w:right w:val="none" w:sz="0" w:space="0" w:color="auto"/>
          </w:divBdr>
        </w:div>
        <w:div w:id="1153182218">
          <w:marLeft w:val="640"/>
          <w:marRight w:val="0"/>
          <w:marTop w:val="0"/>
          <w:marBottom w:val="0"/>
          <w:divBdr>
            <w:top w:val="none" w:sz="0" w:space="0" w:color="auto"/>
            <w:left w:val="none" w:sz="0" w:space="0" w:color="auto"/>
            <w:bottom w:val="none" w:sz="0" w:space="0" w:color="auto"/>
            <w:right w:val="none" w:sz="0" w:space="0" w:color="auto"/>
          </w:divBdr>
        </w:div>
        <w:div w:id="1491142570">
          <w:marLeft w:val="640"/>
          <w:marRight w:val="0"/>
          <w:marTop w:val="0"/>
          <w:marBottom w:val="0"/>
          <w:divBdr>
            <w:top w:val="none" w:sz="0" w:space="0" w:color="auto"/>
            <w:left w:val="none" w:sz="0" w:space="0" w:color="auto"/>
            <w:bottom w:val="none" w:sz="0" w:space="0" w:color="auto"/>
            <w:right w:val="none" w:sz="0" w:space="0" w:color="auto"/>
          </w:divBdr>
        </w:div>
        <w:div w:id="368605715">
          <w:marLeft w:val="640"/>
          <w:marRight w:val="0"/>
          <w:marTop w:val="0"/>
          <w:marBottom w:val="0"/>
          <w:divBdr>
            <w:top w:val="none" w:sz="0" w:space="0" w:color="auto"/>
            <w:left w:val="none" w:sz="0" w:space="0" w:color="auto"/>
            <w:bottom w:val="none" w:sz="0" w:space="0" w:color="auto"/>
            <w:right w:val="none" w:sz="0" w:space="0" w:color="auto"/>
          </w:divBdr>
        </w:div>
        <w:div w:id="1172599350">
          <w:marLeft w:val="640"/>
          <w:marRight w:val="0"/>
          <w:marTop w:val="0"/>
          <w:marBottom w:val="0"/>
          <w:divBdr>
            <w:top w:val="none" w:sz="0" w:space="0" w:color="auto"/>
            <w:left w:val="none" w:sz="0" w:space="0" w:color="auto"/>
            <w:bottom w:val="none" w:sz="0" w:space="0" w:color="auto"/>
            <w:right w:val="none" w:sz="0" w:space="0" w:color="auto"/>
          </w:divBdr>
        </w:div>
        <w:div w:id="641428567">
          <w:marLeft w:val="640"/>
          <w:marRight w:val="0"/>
          <w:marTop w:val="0"/>
          <w:marBottom w:val="0"/>
          <w:divBdr>
            <w:top w:val="none" w:sz="0" w:space="0" w:color="auto"/>
            <w:left w:val="none" w:sz="0" w:space="0" w:color="auto"/>
            <w:bottom w:val="none" w:sz="0" w:space="0" w:color="auto"/>
            <w:right w:val="none" w:sz="0" w:space="0" w:color="auto"/>
          </w:divBdr>
        </w:div>
        <w:div w:id="2122407183">
          <w:marLeft w:val="640"/>
          <w:marRight w:val="0"/>
          <w:marTop w:val="0"/>
          <w:marBottom w:val="0"/>
          <w:divBdr>
            <w:top w:val="none" w:sz="0" w:space="0" w:color="auto"/>
            <w:left w:val="none" w:sz="0" w:space="0" w:color="auto"/>
            <w:bottom w:val="none" w:sz="0" w:space="0" w:color="auto"/>
            <w:right w:val="none" w:sz="0" w:space="0" w:color="auto"/>
          </w:divBdr>
        </w:div>
        <w:div w:id="1011956800">
          <w:marLeft w:val="640"/>
          <w:marRight w:val="0"/>
          <w:marTop w:val="0"/>
          <w:marBottom w:val="0"/>
          <w:divBdr>
            <w:top w:val="none" w:sz="0" w:space="0" w:color="auto"/>
            <w:left w:val="none" w:sz="0" w:space="0" w:color="auto"/>
            <w:bottom w:val="none" w:sz="0" w:space="0" w:color="auto"/>
            <w:right w:val="none" w:sz="0" w:space="0" w:color="auto"/>
          </w:divBdr>
        </w:div>
        <w:div w:id="1877741314">
          <w:marLeft w:val="640"/>
          <w:marRight w:val="0"/>
          <w:marTop w:val="0"/>
          <w:marBottom w:val="0"/>
          <w:divBdr>
            <w:top w:val="none" w:sz="0" w:space="0" w:color="auto"/>
            <w:left w:val="none" w:sz="0" w:space="0" w:color="auto"/>
            <w:bottom w:val="none" w:sz="0" w:space="0" w:color="auto"/>
            <w:right w:val="none" w:sz="0" w:space="0" w:color="auto"/>
          </w:divBdr>
        </w:div>
        <w:div w:id="1025640759">
          <w:marLeft w:val="640"/>
          <w:marRight w:val="0"/>
          <w:marTop w:val="0"/>
          <w:marBottom w:val="0"/>
          <w:divBdr>
            <w:top w:val="none" w:sz="0" w:space="0" w:color="auto"/>
            <w:left w:val="none" w:sz="0" w:space="0" w:color="auto"/>
            <w:bottom w:val="none" w:sz="0" w:space="0" w:color="auto"/>
            <w:right w:val="none" w:sz="0" w:space="0" w:color="auto"/>
          </w:divBdr>
        </w:div>
        <w:div w:id="2120484197">
          <w:marLeft w:val="640"/>
          <w:marRight w:val="0"/>
          <w:marTop w:val="0"/>
          <w:marBottom w:val="0"/>
          <w:divBdr>
            <w:top w:val="none" w:sz="0" w:space="0" w:color="auto"/>
            <w:left w:val="none" w:sz="0" w:space="0" w:color="auto"/>
            <w:bottom w:val="none" w:sz="0" w:space="0" w:color="auto"/>
            <w:right w:val="none" w:sz="0" w:space="0" w:color="auto"/>
          </w:divBdr>
        </w:div>
        <w:div w:id="1831407296">
          <w:marLeft w:val="640"/>
          <w:marRight w:val="0"/>
          <w:marTop w:val="0"/>
          <w:marBottom w:val="0"/>
          <w:divBdr>
            <w:top w:val="none" w:sz="0" w:space="0" w:color="auto"/>
            <w:left w:val="none" w:sz="0" w:space="0" w:color="auto"/>
            <w:bottom w:val="none" w:sz="0" w:space="0" w:color="auto"/>
            <w:right w:val="none" w:sz="0" w:space="0" w:color="auto"/>
          </w:divBdr>
        </w:div>
        <w:div w:id="2040624059">
          <w:marLeft w:val="640"/>
          <w:marRight w:val="0"/>
          <w:marTop w:val="0"/>
          <w:marBottom w:val="0"/>
          <w:divBdr>
            <w:top w:val="none" w:sz="0" w:space="0" w:color="auto"/>
            <w:left w:val="none" w:sz="0" w:space="0" w:color="auto"/>
            <w:bottom w:val="none" w:sz="0" w:space="0" w:color="auto"/>
            <w:right w:val="none" w:sz="0" w:space="0" w:color="auto"/>
          </w:divBdr>
        </w:div>
        <w:div w:id="1724717312">
          <w:marLeft w:val="640"/>
          <w:marRight w:val="0"/>
          <w:marTop w:val="0"/>
          <w:marBottom w:val="0"/>
          <w:divBdr>
            <w:top w:val="none" w:sz="0" w:space="0" w:color="auto"/>
            <w:left w:val="none" w:sz="0" w:space="0" w:color="auto"/>
            <w:bottom w:val="none" w:sz="0" w:space="0" w:color="auto"/>
            <w:right w:val="none" w:sz="0" w:space="0" w:color="auto"/>
          </w:divBdr>
        </w:div>
        <w:div w:id="544756374">
          <w:marLeft w:val="640"/>
          <w:marRight w:val="0"/>
          <w:marTop w:val="0"/>
          <w:marBottom w:val="0"/>
          <w:divBdr>
            <w:top w:val="none" w:sz="0" w:space="0" w:color="auto"/>
            <w:left w:val="none" w:sz="0" w:space="0" w:color="auto"/>
            <w:bottom w:val="none" w:sz="0" w:space="0" w:color="auto"/>
            <w:right w:val="none" w:sz="0" w:space="0" w:color="auto"/>
          </w:divBdr>
        </w:div>
        <w:div w:id="1587497209">
          <w:marLeft w:val="640"/>
          <w:marRight w:val="0"/>
          <w:marTop w:val="0"/>
          <w:marBottom w:val="0"/>
          <w:divBdr>
            <w:top w:val="none" w:sz="0" w:space="0" w:color="auto"/>
            <w:left w:val="none" w:sz="0" w:space="0" w:color="auto"/>
            <w:bottom w:val="none" w:sz="0" w:space="0" w:color="auto"/>
            <w:right w:val="none" w:sz="0" w:space="0" w:color="auto"/>
          </w:divBdr>
        </w:div>
        <w:div w:id="311837582">
          <w:marLeft w:val="640"/>
          <w:marRight w:val="0"/>
          <w:marTop w:val="0"/>
          <w:marBottom w:val="0"/>
          <w:divBdr>
            <w:top w:val="none" w:sz="0" w:space="0" w:color="auto"/>
            <w:left w:val="none" w:sz="0" w:space="0" w:color="auto"/>
            <w:bottom w:val="none" w:sz="0" w:space="0" w:color="auto"/>
            <w:right w:val="none" w:sz="0" w:space="0" w:color="auto"/>
          </w:divBdr>
        </w:div>
        <w:div w:id="1258174647">
          <w:marLeft w:val="640"/>
          <w:marRight w:val="0"/>
          <w:marTop w:val="0"/>
          <w:marBottom w:val="0"/>
          <w:divBdr>
            <w:top w:val="none" w:sz="0" w:space="0" w:color="auto"/>
            <w:left w:val="none" w:sz="0" w:space="0" w:color="auto"/>
            <w:bottom w:val="none" w:sz="0" w:space="0" w:color="auto"/>
            <w:right w:val="none" w:sz="0" w:space="0" w:color="auto"/>
          </w:divBdr>
        </w:div>
        <w:div w:id="1563101687">
          <w:marLeft w:val="640"/>
          <w:marRight w:val="0"/>
          <w:marTop w:val="0"/>
          <w:marBottom w:val="0"/>
          <w:divBdr>
            <w:top w:val="none" w:sz="0" w:space="0" w:color="auto"/>
            <w:left w:val="none" w:sz="0" w:space="0" w:color="auto"/>
            <w:bottom w:val="none" w:sz="0" w:space="0" w:color="auto"/>
            <w:right w:val="none" w:sz="0" w:space="0" w:color="auto"/>
          </w:divBdr>
        </w:div>
        <w:div w:id="1102799915">
          <w:marLeft w:val="640"/>
          <w:marRight w:val="0"/>
          <w:marTop w:val="0"/>
          <w:marBottom w:val="0"/>
          <w:divBdr>
            <w:top w:val="none" w:sz="0" w:space="0" w:color="auto"/>
            <w:left w:val="none" w:sz="0" w:space="0" w:color="auto"/>
            <w:bottom w:val="none" w:sz="0" w:space="0" w:color="auto"/>
            <w:right w:val="none" w:sz="0" w:space="0" w:color="auto"/>
          </w:divBdr>
        </w:div>
        <w:div w:id="2118090528">
          <w:marLeft w:val="640"/>
          <w:marRight w:val="0"/>
          <w:marTop w:val="0"/>
          <w:marBottom w:val="0"/>
          <w:divBdr>
            <w:top w:val="none" w:sz="0" w:space="0" w:color="auto"/>
            <w:left w:val="none" w:sz="0" w:space="0" w:color="auto"/>
            <w:bottom w:val="none" w:sz="0" w:space="0" w:color="auto"/>
            <w:right w:val="none" w:sz="0" w:space="0" w:color="auto"/>
          </w:divBdr>
        </w:div>
      </w:divsChild>
    </w:div>
    <w:div w:id="294871427">
      <w:bodyDiv w:val="1"/>
      <w:marLeft w:val="0"/>
      <w:marRight w:val="0"/>
      <w:marTop w:val="0"/>
      <w:marBottom w:val="0"/>
      <w:divBdr>
        <w:top w:val="none" w:sz="0" w:space="0" w:color="auto"/>
        <w:left w:val="none" w:sz="0" w:space="0" w:color="auto"/>
        <w:bottom w:val="none" w:sz="0" w:space="0" w:color="auto"/>
        <w:right w:val="none" w:sz="0" w:space="0" w:color="auto"/>
      </w:divBdr>
      <w:divsChild>
        <w:div w:id="1033961658">
          <w:marLeft w:val="640"/>
          <w:marRight w:val="0"/>
          <w:marTop w:val="0"/>
          <w:marBottom w:val="0"/>
          <w:divBdr>
            <w:top w:val="none" w:sz="0" w:space="0" w:color="auto"/>
            <w:left w:val="none" w:sz="0" w:space="0" w:color="auto"/>
            <w:bottom w:val="none" w:sz="0" w:space="0" w:color="auto"/>
            <w:right w:val="none" w:sz="0" w:space="0" w:color="auto"/>
          </w:divBdr>
        </w:div>
        <w:div w:id="1567842010">
          <w:marLeft w:val="640"/>
          <w:marRight w:val="0"/>
          <w:marTop w:val="0"/>
          <w:marBottom w:val="0"/>
          <w:divBdr>
            <w:top w:val="none" w:sz="0" w:space="0" w:color="auto"/>
            <w:left w:val="none" w:sz="0" w:space="0" w:color="auto"/>
            <w:bottom w:val="none" w:sz="0" w:space="0" w:color="auto"/>
            <w:right w:val="none" w:sz="0" w:space="0" w:color="auto"/>
          </w:divBdr>
        </w:div>
        <w:div w:id="77484946">
          <w:marLeft w:val="640"/>
          <w:marRight w:val="0"/>
          <w:marTop w:val="0"/>
          <w:marBottom w:val="0"/>
          <w:divBdr>
            <w:top w:val="none" w:sz="0" w:space="0" w:color="auto"/>
            <w:left w:val="none" w:sz="0" w:space="0" w:color="auto"/>
            <w:bottom w:val="none" w:sz="0" w:space="0" w:color="auto"/>
            <w:right w:val="none" w:sz="0" w:space="0" w:color="auto"/>
          </w:divBdr>
        </w:div>
        <w:div w:id="484324852">
          <w:marLeft w:val="640"/>
          <w:marRight w:val="0"/>
          <w:marTop w:val="0"/>
          <w:marBottom w:val="0"/>
          <w:divBdr>
            <w:top w:val="none" w:sz="0" w:space="0" w:color="auto"/>
            <w:left w:val="none" w:sz="0" w:space="0" w:color="auto"/>
            <w:bottom w:val="none" w:sz="0" w:space="0" w:color="auto"/>
            <w:right w:val="none" w:sz="0" w:space="0" w:color="auto"/>
          </w:divBdr>
        </w:div>
        <w:div w:id="1644847069">
          <w:marLeft w:val="640"/>
          <w:marRight w:val="0"/>
          <w:marTop w:val="0"/>
          <w:marBottom w:val="0"/>
          <w:divBdr>
            <w:top w:val="none" w:sz="0" w:space="0" w:color="auto"/>
            <w:left w:val="none" w:sz="0" w:space="0" w:color="auto"/>
            <w:bottom w:val="none" w:sz="0" w:space="0" w:color="auto"/>
            <w:right w:val="none" w:sz="0" w:space="0" w:color="auto"/>
          </w:divBdr>
        </w:div>
        <w:div w:id="1468740911">
          <w:marLeft w:val="640"/>
          <w:marRight w:val="0"/>
          <w:marTop w:val="0"/>
          <w:marBottom w:val="0"/>
          <w:divBdr>
            <w:top w:val="none" w:sz="0" w:space="0" w:color="auto"/>
            <w:left w:val="none" w:sz="0" w:space="0" w:color="auto"/>
            <w:bottom w:val="none" w:sz="0" w:space="0" w:color="auto"/>
            <w:right w:val="none" w:sz="0" w:space="0" w:color="auto"/>
          </w:divBdr>
        </w:div>
        <w:div w:id="1818380865">
          <w:marLeft w:val="640"/>
          <w:marRight w:val="0"/>
          <w:marTop w:val="0"/>
          <w:marBottom w:val="0"/>
          <w:divBdr>
            <w:top w:val="none" w:sz="0" w:space="0" w:color="auto"/>
            <w:left w:val="none" w:sz="0" w:space="0" w:color="auto"/>
            <w:bottom w:val="none" w:sz="0" w:space="0" w:color="auto"/>
            <w:right w:val="none" w:sz="0" w:space="0" w:color="auto"/>
          </w:divBdr>
        </w:div>
        <w:div w:id="1068958934">
          <w:marLeft w:val="640"/>
          <w:marRight w:val="0"/>
          <w:marTop w:val="0"/>
          <w:marBottom w:val="0"/>
          <w:divBdr>
            <w:top w:val="none" w:sz="0" w:space="0" w:color="auto"/>
            <w:left w:val="none" w:sz="0" w:space="0" w:color="auto"/>
            <w:bottom w:val="none" w:sz="0" w:space="0" w:color="auto"/>
            <w:right w:val="none" w:sz="0" w:space="0" w:color="auto"/>
          </w:divBdr>
        </w:div>
        <w:div w:id="46608484">
          <w:marLeft w:val="640"/>
          <w:marRight w:val="0"/>
          <w:marTop w:val="0"/>
          <w:marBottom w:val="0"/>
          <w:divBdr>
            <w:top w:val="none" w:sz="0" w:space="0" w:color="auto"/>
            <w:left w:val="none" w:sz="0" w:space="0" w:color="auto"/>
            <w:bottom w:val="none" w:sz="0" w:space="0" w:color="auto"/>
            <w:right w:val="none" w:sz="0" w:space="0" w:color="auto"/>
          </w:divBdr>
        </w:div>
        <w:div w:id="126313475">
          <w:marLeft w:val="640"/>
          <w:marRight w:val="0"/>
          <w:marTop w:val="0"/>
          <w:marBottom w:val="0"/>
          <w:divBdr>
            <w:top w:val="none" w:sz="0" w:space="0" w:color="auto"/>
            <w:left w:val="none" w:sz="0" w:space="0" w:color="auto"/>
            <w:bottom w:val="none" w:sz="0" w:space="0" w:color="auto"/>
            <w:right w:val="none" w:sz="0" w:space="0" w:color="auto"/>
          </w:divBdr>
        </w:div>
        <w:div w:id="1635913628">
          <w:marLeft w:val="640"/>
          <w:marRight w:val="0"/>
          <w:marTop w:val="0"/>
          <w:marBottom w:val="0"/>
          <w:divBdr>
            <w:top w:val="none" w:sz="0" w:space="0" w:color="auto"/>
            <w:left w:val="none" w:sz="0" w:space="0" w:color="auto"/>
            <w:bottom w:val="none" w:sz="0" w:space="0" w:color="auto"/>
            <w:right w:val="none" w:sz="0" w:space="0" w:color="auto"/>
          </w:divBdr>
        </w:div>
        <w:div w:id="1461613896">
          <w:marLeft w:val="640"/>
          <w:marRight w:val="0"/>
          <w:marTop w:val="0"/>
          <w:marBottom w:val="0"/>
          <w:divBdr>
            <w:top w:val="none" w:sz="0" w:space="0" w:color="auto"/>
            <w:left w:val="none" w:sz="0" w:space="0" w:color="auto"/>
            <w:bottom w:val="none" w:sz="0" w:space="0" w:color="auto"/>
            <w:right w:val="none" w:sz="0" w:space="0" w:color="auto"/>
          </w:divBdr>
        </w:div>
        <w:div w:id="2057847152">
          <w:marLeft w:val="640"/>
          <w:marRight w:val="0"/>
          <w:marTop w:val="0"/>
          <w:marBottom w:val="0"/>
          <w:divBdr>
            <w:top w:val="none" w:sz="0" w:space="0" w:color="auto"/>
            <w:left w:val="none" w:sz="0" w:space="0" w:color="auto"/>
            <w:bottom w:val="none" w:sz="0" w:space="0" w:color="auto"/>
            <w:right w:val="none" w:sz="0" w:space="0" w:color="auto"/>
          </w:divBdr>
        </w:div>
        <w:div w:id="1922832731">
          <w:marLeft w:val="640"/>
          <w:marRight w:val="0"/>
          <w:marTop w:val="0"/>
          <w:marBottom w:val="0"/>
          <w:divBdr>
            <w:top w:val="none" w:sz="0" w:space="0" w:color="auto"/>
            <w:left w:val="none" w:sz="0" w:space="0" w:color="auto"/>
            <w:bottom w:val="none" w:sz="0" w:space="0" w:color="auto"/>
            <w:right w:val="none" w:sz="0" w:space="0" w:color="auto"/>
          </w:divBdr>
        </w:div>
        <w:div w:id="889078922">
          <w:marLeft w:val="640"/>
          <w:marRight w:val="0"/>
          <w:marTop w:val="0"/>
          <w:marBottom w:val="0"/>
          <w:divBdr>
            <w:top w:val="none" w:sz="0" w:space="0" w:color="auto"/>
            <w:left w:val="none" w:sz="0" w:space="0" w:color="auto"/>
            <w:bottom w:val="none" w:sz="0" w:space="0" w:color="auto"/>
            <w:right w:val="none" w:sz="0" w:space="0" w:color="auto"/>
          </w:divBdr>
        </w:div>
        <w:div w:id="44524954">
          <w:marLeft w:val="640"/>
          <w:marRight w:val="0"/>
          <w:marTop w:val="0"/>
          <w:marBottom w:val="0"/>
          <w:divBdr>
            <w:top w:val="none" w:sz="0" w:space="0" w:color="auto"/>
            <w:left w:val="none" w:sz="0" w:space="0" w:color="auto"/>
            <w:bottom w:val="none" w:sz="0" w:space="0" w:color="auto"/>
            <w:right w:val="none" w:sz="0" w:space="0" w:color="auto"/>
          </w:divBdr>
        </w:div>
        <w:div w:id="1626429679">
          <w:marLeft w:val="640"/>
          <w:marRight w:val="0"/>
          <w:marTop w:val="0"/>
          <w:marBottom w:val="0"/>
          <w:divBdr>
            <w:top w:val="none" w:sz="0" w:space="0" w:color="auto"/>
            <w:left w:val="none" w:sz="0" w:space="0" w:color="auto"/>
            <w:bottom w:val="none" w:sz="0" w:space="0" w:color="auto"/>
            <w:right w:val="none" w:sz="0" w:space="0" w:color="auto"/>
          </w:divBdr>
        </w:div>
        <w:div w:id="1751194620">
          <w:marLeft w:val="640"/>
          <w:marRight w:val="0"/>
          <w:marTop w:val="0"/>
          <w:marBottom w:val="0"/>
          <w:divBdr>
            <w:top w:val="none" w:sz="0" w:space="0" w:color="auto"/>
            <w:left w:val="none" w:sz="0" w:space="0" w:color="auto"/>
            <w:bottom w:val="none" w:sz="0" w:space="0" w:color="auto"/>
            <w:right w:val="none" w:sz="0" w:space="0" w:color="auto"/>
          </w:divBdr>
        </w:div>
      </w:divsChild>
    </w:div>
    <w:div w:id="333456936">
      <w:bodyDiv w:val="1"/>
      <w:marLeft w:val="0"/>
      <w:marRight w:val="0"/>
      <w:marTop w:val="0"/>
      <w:marBottom w:val="0"/>
      <w:divBdr>
        <w:top w:val="none" w:sz="0" w:space="0" w:color="auto"/>
        <w:left w:val="none" w:sz="0" w:space="0" w:color="auto"/>
        <w:bottom w:val="none" w:sz="0" w:space="0" w:color="auto"/>
        <w:right w:val="none" w:sz="0" w:space="0" w:color="auto"/>
      </w:divBdr>
      <w:divsChild>
        <w:div w:id="851727054">
          <w:marLeft w:val="640"/>
          <w:marRight w:val="0"/>
          <w:marTop w:val="0"/>
          <w:marBottom w:val="0"/>
          <w:divBdr>
            <w:top w:val="none" w:sz="0" w:space="0" w:color="auto"/>
            <w:left w:val="none" w:sz="0" w:space="0" w:color="auto"/>
            <w:bottom w:val="none" w:sz="0" w:space="0" w:color="auto"/>
            <w:right w:val="none" w:sz="0" w:space="0" w:color="auto"/>
          </w:divBdr>
          <w:divsChild>
            <w:div w:id="808939555">
              <w:marLeft w:val="0"/>
              <w:marRight w:val="0"/>
              <w:marTop w:val="0"/>
              <w:marBottom w:val="0"/>
              <w:divBdr>
                <w:top w:val="none" w:sz="0" w:space="0" w:color="auto"/>
                <w:left w:val="none" w:sz="0" w:space="0" w:color="auto"/>
                <w:bottom w:val="none" w:sz="0" w:space="0" w:color="auto"/>
                <w:right w:val="none" w:sz="0" w:space="0" w:color="auto"/>
              </w:divBdr>
              <w:divsChild>
                <w:div w:id="1767769453">
                  <w:marLeft w:val="640"/>
                  <w:marRight w:val="0"/>
                  <w:marTop w:val="0"/>
                  <w:marBottom w:val="0"/>
                  <w:divBdr>
                    <w:top w:val="none" w:sz="0" w:space="0" w:color="auto"/>
                    <w:left w:val="none" w:sz="0" w:space="0" w:color="auto"/>
                    <w:bottom w:val="none" w:sz="0" w:space="0" w:color="auto"/>
                    <w:right w:val="none" w:sz="0" w:space="0" w:color="auto"/>
                  </w:divBdr>
                </w:div>
                <w:div w:id="566455859">
                  <w:marLeft w:val="640"/>
                  <w:marRight w:val="0"/>
                  <w:marTop w:val="0"/>
                  <w:marBottom w:val="0"/>
                  <w:divBdr>
                    <w:top w:val="none" w:sz="0" w:space="0" w:color="auto"/>
                    <w:left w:val="none" w:sz="0" w:space="0" w:color="auto"/>
                    <w:bottom w:val="none" w:sz="0" w:space="0" w:color="auto"/>
                    <w:right w:val="none" w:sz="0" w:space="0" w:color="auto"/>
                  </w:divBdr>
                </w:div>
                <w:div w:id="1039817516">
                  <w:marLeft w:val="640"/>
                  <w:marRight w:val="0"/>
                  <w:marTop w:val="0"/>
                  <w:marBottom w:val="0"/>
                  <w:divBdr>
                    <w:top w:val="none" w:sz="0" w:space="0" w:color="auto"/>
                    <w:left w:val="none" w:sz="0" w:space="0" w:color="auto"/>
                    <w:bottom w:val="none" w:sz="0" w:space="0" w:color="auto"/>
                    <w:right w:val="none" w:sz="0" w:space="0" w:color="auto"/>
                  </w:divBdr>
                </w:div>
                <w:div w:id="1522737785">
                  <w:marLeft w:val="640"/>
                  <w:marRight w:val="0"/>
                  <w:marTop w:val="0"/>
                  <w:marBottom w:val="0"/>
                  <w:divBdr>
                    <w:top w:val="none" w:sz="0" w:space="0" w:color="auto"/>
                    <w:left w:val="none" w:sz="0" w:space="0" w:color="auto"/>
                    <w:bottom w:val="none" w:sz="0" w:space="0" w:color="auto"/>
                    <w:right w:val="none" w:sz="0" w:space="0" w:color="auto"/>
                  </w:divBdr>
                </w:div>
                <w:div w:id="322665719">
                  <w:marLeft w:val="640"/>
                  <w:marRight w:val="0"/>
                  <w:marTop w:val="0"/>
                  <w:marBottom w:val="0"/>
                  <w:divBdr>
                    <w:top w:val="none" w:sz="0" w:space="0" w:color="auto"/>
                    <w:left w:val="none" w:sz="0" w:space="0" w:color="auto"/>
                    <w:bottom w:val="none" w:sz="0" w:space="0" w:color="auto"/>
                    <w:right w:val="none" w:sz="0" w:space="0" w:color="auto"/>
                  </w:divBdr>
                </w:div>
                <w:div w:id="1315598854">
                  <w:marLeft w:val="640"/>
                  <w:marRight w:val="0"/>
                  <w:marTop w:val="0"/>
                  <w:marBottom w:val="0"/>
                  <w:divBdr>
                    <w:top w:val="none" w:sz="0" w:space="0" w:color="auto"/>
                    <w:left w:val="none" w:sz="0" w:space="0" w:color="auto"/>
                    <w:bottom w:val="none" w:sz="0" w:space="0" w:color="auto"/>
                    <w:right w:val="none" w:sz="0" w:space="0" w:color="auto"/>
                  </w:divBdr>
                </w:div>
                <w:div w:id="2016805856">
                  <w:marLeft w:val="640"/>
                  <w:marRight w:val="0"/>
                  <w:marTop w:val="0"/>
                  <w:marBottom w:val="0"/>
                  <w:divBdr>
                    <w:top w:val="none" w:sz="0" w:space="0" w:color="auto"/>
                    <w:left w:val="none" w:sz="0" w:space="0" w:color="auto"/>
                    <w:bottom w:val="none" w:sz="0" w:space="0" w:color="auto"/>
                    <w:right w:val="none" w:sz="0" w:space="0" w:color="auto"/>
                  </w:divBdr>
                </w:div>
                <w:div w:id="926693550">
                  <w:marLeft w:val="640"/>
                  <w:marRight w:val="0"/>
                  <w:marTop w:val="0"/>
                  <w:marBottom w:val="0"/>
                  <w:divBdr>
                    <w:top w:val="none" w:sz="0" w:space="0" w:color="auto"/>
                    <w:left w:val="none" w:sz="0" w:space="0" w:color="auto"/>
                    <w:bottom w:val="none" w:sz="0" w:space="0" w:color="auto"/>
                    <w:right w:val="none" w:sz="0" w:space="0" w:color="auto"/>
                  </w:divBdr>
                </w:div>
                <w:div w:id="289826155">
                  <w:marLeft w:val="640"/>
                  <w:marRight w:val="0"/>
                  <w:marTop w:val="0"/>
                  <w:marBottom w:val="0"/>
                  <w:divBdr>
                    <w:top w:val="none" w:sz="0" w:space="0" w:color="auto"/>
                    <w:left w:val="none" w:sz="0" w:space="0" w:color="auto"/>
                    <w:bottom w:val="none" w:sz="0" w:space="0" w:color="auto"/>
                    <w:right w:val="none" w:sz="0" w:space="0" w:color="auto"/>
                  </w:divBdr>
                </w:div>
                <w:div w:id="1325086019">
                  <w:marLeft w:val="640"/>
                  <w:marRight w:val="0"/>
                  <w:marTop w:val="0"/>
                  <w:marBottom w:val="0"/>
                  <w:divBdr>
                    <w:top w:val="none" w:sz="0" w:space="0" w:color="auto"/>
                    <w:left w:val="none" w:sz="0" w:space="0" w:color="auto"/>
                    <w:bottom w:val="none" w:sz="0" w:space="0" w:color="auto"/>
                    <w:right w:val="none" w:sz="0" w:space="0" w:color="auto"/>
                  </w:divBdr>
                </w:div>
                <w:div w:id="1779450441">
                  <w:marLeft w:val="640"/>
                  <w:marRight w:val="0"/>
                  <w:marTop w:val="0"/>
                  <w:marBottom w:val="0"/>
                  <w:divBdr>
                    <w:top w:val="none" w:sz="0" w:space="0" w:color="auto"/>
                    <w:left w:val="none" w:sz="0" w:space="0" w:color="auto"/>
                    <w:bottom w:val="none" w:sz="0" w:space="0" w:color="auto"/>
                    <w:right w:val="none" w:sz="0" w:space="0" w:color="auto"/>
                  </w:divBdr>
                </w:div>
                <w:div w:id="140970369">
                  <w:marLeft w:val="640"/>
                  <w:marRight w:val="0"/>
                  <w:marTop w:val="0"/>
                  <w:marBottom w:val="0"/>
                  <w:divBdr>
                    <w:top w:val="none" w:sz="0" w:space="0" w:color="auto"/>
                    <w:left w:val="none" w:sz="0" w:space="0" w:color="auto"/>
                    <w:bottom w:val="none" w:sz="0" w:space="0" w:color="auto"/>
                    <w:right w:val="none" w:sz="0" w:space="0" w:color="auto"/>
                  </w:divBdr>
                </w:div>
                <w:div w:id="713893121">
                  <w:marLeft w:val="640"/>
                  <w:marRight w:val="0"/>
                  <w:marTop w:val="0"/>
                  <w:marBottom w:val="0"/>
                  <w:divBdr>
                    <w:top w:val="none" w:sz="0" w:space="0" w:color="auto"/>
                    <w:left w:val="none" w:sz="0" w:space="0" w:color="auto"/>
                    <w:bottom w:val="none" w:sz="0" w:space="0" w:color="auto"/>
                    <w:right w:val="none" w:sz="0" w:space="0" w:color="auto"/>
                  </w:divBdr>
                </w:div>
                <w:div w:id="965429241">
                  <w:marLeft w:val="640"/>
                  <w:marRight w:val="0"/>
                  <w:marTop w:val="0"/>
                  <w:marBottom w:val="0"/>
                  <w:divBdr>
                    <w:top w:val="none" w:sz="0" w:space="0" w:color="auto"/>
                    <w:left w:val="none" w:sz="0" w:space="0" w:color="auto"/>
                    <w:bottom w:val="none" w:sz="0" w:space="0" w:color="auto"/>
                    <w:right w:val="none" w:sz="0" w:space="0" w:color="auto"/>
                  </w:divBdr>
                </w:div>
                <w:div w:id="964388636">
                  <w:marLeft w:val="640"/>
                  <w:marRight w:val="0"/>
                  <w:marTop w:val="0"/>
                  <w:marBottom w:val="0"/>
                  <w:divBdr>
                    <w:top w:val="none" w:sz="0" w:space="0" w:color="auto"/>
                    <w:left w:val="none" w:sz="0" w:space="0" w:color="auto"/>
                    <w:bottom w:val="none" w:sz="0" w:space="0" w:color="auto"/>
                    <w:right w:val="none" w:sz="0" w:space="0" w:color="auto"/>
                  </w:divBdr>
                </w:div>
                <w:div w:id="984357252">
                  <w:marLeft w:val="640"/>
                  <w:marRight w:val="0"/>
                  <w:marTop w:val="0"/>
                  <w:marBottom w:val="0"/>
                  <w:divBdr>
                    <w:top w:val="none" w:sz="0" w:space="0" w:color="auto"/>
                    <w:left w:val="none" w:sz="0" w:space="0" w:color="auto"/>
                    <w:bottom w:val="none" w:sz="0" w:space="0" w:color="auto"/>
                    <w:right w:val="none" w:sz="0" w:space="0" w:color="auto"/>
                  </w:divBdr>
                </w:div>
                <w:div w:id="1501698947">
                  <w:marLeft w:val="640"/>
                  <w:marRight w:val="0"/>
                  <w:marTop w:val="0"/>
                  <w:marBottom w:val="0"/>
                  <w:divBdr>
                    <w:top w:val="none" w:sz="0" w:space="0" w:color="auto"/>
                    <w:left w:val="none" w:sz="0" w:space="0" w:color="auto"/>
                    <w:bottom w:val="none" w:sz="0" w:space="0" w:color="auto"/>
                    <w:right w:val="none" w:sz="0" w:space="0" w:color="auto"/>
                  </w:divBdr>
                </w:div>
                <w:div w:id="2045521612">
                  <w:marLeft w:val="640"/>
                  <w:marRight w:val="0"/>
                  <w:marTop w:val="0"/>
                  <w:marBottom w:val="0"/>
                  <w:divBdr>
                    <w:top w:val="none" w:sz="0" w:space="0" w:color="auto"/>
                    <w:left w:val="none" w:sz="0" w:space="0" w:color="auto"/>
                    <w:bottom w:val="none" w:sz="0" w:space="0" w:color="auto"/>
                    <w:right w:val="none" w:sz="0" w:space="0" w:color="auto"/>
                  </w:divBdr>
                </w:div>
                <w:div w:id="1536650006">
                  <w:marLeft w:val="640"/>
                  <w:marRight w:val="0"/>
                  <w:marTop w:val="0"/>
                  <w:marBottom w:val="0"/>
                  <w:divBdr>
                    <w:top w:val="none" w:sz="0" w:space="0" w:color="auto"/>
                    <w:left w:val="none" w:sz="0" w:space="0" w:color="auto"/>
                    <w:bottom w:val="none" w:sz="0" w:space="0" w:color="auto"/>
                    <w:right w:val="none" w:sz="0" w:space="0" w:color="auto"/>
                  </w:divBdr>
                </w:div>
                <w:div w:id="1589533625">
                  <w:marLeft w:val="640"/>
                  <w:marRight w:val="0"/>
                  <w:marTop w:val="0"/>
                  <w:marBottom w:val="0"/>
                  <w:divBdr>
                    <w:top w:val="none" w:sz="0" w:space="0" w:color="auto"/>
                    <w:left w:val="none" w:sz="0" w:space="0" w:color="auto"/>
                    <w:bottom w:val="none" w:sz="0" w:space="0" w:color="auto"/>
                    <w:right w:val="none" w:sz="0" w:space="0" w:color="auto"/>
                  </w:divBdr>
                </w:div>
                <w:div w:id="1588609381">
                  <w:marLeft w:val="640"/>
                  <w:marRight w:val="0"/>
                  <w:marTop w:val="0"/>
                  <w:marBottom w:val="0"/>
                  <w:divBdr>
                    <w:top w:val="none" w:sz="0" w:space="0" w:color="auto"/>
                    <w:left w:val="none" w:sz="0" w:space="0" w:color="auto"/>
                    <w:bottom w:val="none" w:sz="0" w:space="0" w:color="auto"/>
                    <w:right w:val="none" w:sz="0" w:space="0" w:color="auto"/>
                  </w:divBdr>
                </w:div>
                <w:div w:id="1486553399">
                  <w:marLeft w:val="640"/>
                  <w:marRight w:val="0"/>
                  <w:marTop w:val="0"/>
                  <w:marBottom w:val="0"/>
                  <w:divBdr>
                    <w:top w:val="none" w:sz="0" w:space="0" w:color="auto"/>
                    <w:left w:val="none" w:sz="0" w:space="0" w:color="auto"/>
                    <w:bottom w:val="none" w:sz="0" w:space="0" w:color="auto"/>
                    <w:right w:val="none" w:sz="0" w:space="0" w:color="auto"/>
                  </w:divBdr>
                </w:div>
                <w:div w:id="600339648">
                  <w:marLeft w:val="640"/>
                  <w:marRight w:val="0"/>
                  <w:marTop w:val="0"/>
                  <w:marBottom w:val="0"/>
                  <w:divBdr>
                    <w:top w:val="none" w:sz="0" w:space="0" w:color="auto"/>
                    <w:left w:val="none" w:sz="0" w:space="0" w:color="auto"/>
                    <w:bottom w:val="none" w:sz="0" w:space="0" w:color="auto"/>
                    <w:right w:val="none" w:sz="0" w:space="0" w:color="auto"/>
                  </w:divBdr>
                </w:div>
                <w:div w:id="367804452">
                  <w:marLeft w:val="640"/>
                  <w:marRight w:val="0"/>
                  <w:marTop w:val="0"/>
                  <w:marBottom w:val="0"/>
                  <w:divBdr>
                    <w:top w:val="none" w:sz="0" w:space="0" w:color="auto"/>
                    <w:left w:val="none" w:sz="0" w:space="0" w:color="auto"/>
                    <w:bottom w:val="none" w:sz="0" w:space="0" w:color="auto"/>
                    <w:right w:val="none" w:sz="0" w:space="0" w:color="auto"/>
                  </w:divBdr>
                </w:div>
                <w:div w:id="939065514">
                  <w:marLeft w:val="640"/>
                  <w:marRight w:val="0"/>
                  <w:marTop w:val="0"/>
                  <w:marBottom w:val="0"/>
                  <w:divBdr>
                    <w:top w:val="none" w:sz="0" w:space="0" w:color="auto"/>
                    <w:left w:val="none" w:sz="0" w:space="0" w:color="auto"/>
                    <w:bottom w:val="none" w:sz="0" w:space="0" w:color="auto"/>
                    <w:right w:val="none" w:sz="0" w:space="0" w:color="auto"/>
                  </w:divBdr>
                </w:div>
                <w:div w:id="1974828757">
                  <w:marLeft w:val="640"/>
                  <w:marRight w:val="0"/>
                  <w:marTop w:val="0"/>
                  <w:marBottom w:val="0"/>
                  <w:divBdr>
                    <w:top w:val="none" w:sz="0" w:space="0" w:color="auto"/>
                    <w:left w:val="none" w:sz="0" w:space="0" w:color="auto"/>
                    <w:bottom w:val="none" w:sz="0" w:space="0" w:color="auto"/>
                    <w:right w:val="none" w:sz="0" w:space="0" w:color="auto"/>
                  </w:divBdr>
                </w:div>
                <w:div w:id="1666394497">
                  <w:marLeft w:val="640"/>
                  <w:marRight w:val="0"/>
                  <w:marTop w:val="0"/>
                  <w:marBottom w:val="0"/>
                  <w:divBdr>
                    <w:top w:val="none" w:sz="0" w:space="0" w:color="auto"/>
                    <w:left w:val="none" w:sz="0" w:space="0" w:color="auto"/>
                    <w:bottom w:val="none" w:sz="0" w:space="0" w:color="auto"/>
                    <w:right w:val="none" w:sz="0" w:space="0" w:color="auto"/>
                  </w:divBdr>
                </w:div>
                <w:div w:id="1287158159">
                  <w:marLeft w:val="640"/>
                  <w:marRight w:val="0"/>
                  <w:marTop w:val="0"/>
                  <w:marBottom w:val="0"/>
                  <w:divBdr>
                    <w:top w:val="none" w:sz="0" w:space="0" w:color="auto"/>
                    <w:left w:val="none" w:sz="0" w:space="0" w:color="auto"/>
                    <w:bottom w:val="none" w:sz="0" w:space="0" w:color="auto"/>
                    <w:right w:val="none" w:sz="0" w:space="0" w:color="auto"/>
                  </w:divBdr>
                </w:div>
                <w:div w:id="437220115">
                  <w:marLeft w:val="640"/>
                  <w:marRight w:val="0"/>
                  <w:marTop w:val="0"/>
                  <w:marBottom w:val="0"/>
                  <w:divBdr>
                    <w:top w:val="none" w:sz="0" w:space="0" w:color="auto"/>
                    <w:left w:val="none" w:sz="0" w:space="0" w:color="auto"/>
                    <w:bottom w:val="none" w:sz="0" w:space="0" w:color="auto"/>
                    <w:right w:val="none" w:sz="0" w:space="0" w:color="auto"/>
                  </w:divBdr>
                </w:div>
                <w:div w:id="942759759">
                  <w:marLeft w:val="640"/>
                  <w:marRight w:val="0"/>
                  <w:marTop w:val="0"/>
                  <w:marBottom w:val="0"/>
                  <w:divBdr>
                    <w:top w:val="none" w:sz="0" w:space="0" w:color="auto"/>
                    <w:left w:val="none" w:sz="0" w:space="0" w:color="auto"/>
                    <w:bottom w:val="none" w:sz="0" w:space="0" w:color="auto"/>
                    <w:right w:val="none" w:sz="0" w:space="0" w:color="auto"/>
                  </w:divBdr>
                </w:div>
                <w:div w:id="195243872">
                  <w:marLeft w:val="640"/>
                  <w:marRight w:val="0"/>
                  <w:marTop w:val="0"/>
                  <w:marBottom w:val="0"/>
                  <w:divBdr>
                    <w:top w:val="none" w:sz="0" w:space="0" w:color="auto"/>
                    <w:left w:val="none" w:sz="0" w:space="0" w:color="auto"/>
                    <w:bottom w:val="none" w:sz="0" w:space="0" w:color="auto"/>
                    <w:right w:val="none" w:sz="0" w:space="0" w:color="auto"/>
                  </w:divBdr>
                </w:div>
                <w:div w:id="494226033">
                  <w:marLeft w:val="640"/>
                  <w:marRight w:val="0"/>
                  <w:marTop w:val="0"/>
                  <w:marBottom w:val="0"/>
                  <w:divBdr>
                    <w:top w:val="none" w:sz="0" w:space="0" w:color="auto"/>
                    <w:left w:val="none" w:sz="0" w:space="0" w:color="auto"/>
                    <w:bottom w:val="none" w:sz="0" w:space="0" w:color="auto"/>
                    <w:right w:val="none" w:sz="0" w:space="0" w:color="auto"/>
                  </w:divBdr>
                </w:div>
                <w:div w:id="1910268831">
                  <w:marLeft w:val="640"/>
                  <w:marRight w:val="0"/>
                  <w:marTop w:val="0"/>
                  <w:marBottom w:val="0"/>
                  <w:divBdr>
                    <w:top w:val="none" w:sz="0" w:space="0" w:color="auto"/>
                    <w:left w:val="none" w:sz="0" w:space="0" w:color="auto"/>
                    <w:bottom w:val="none" w:sz="0" w:space="0" w:color="auto"/>
                    <w:right w:val="none" w:sz="0" w:space="0" w:color="auto"/>
                  </w:divBdr>
                </w:div>
                <w:div w:id="1757749242">
                  <w:marLeft w:val="640"/>
                  <w:marRight w:val="0"/>
                  <w:marTop w:val="0"/>
                  <w:marBottom w:val="0"/>
                  <w:divBdr>
                    <w:top w:val="none" w:sz="0" w:space="0" w:color="auto"/>
                    <w:left w:val="none" w:sz="0" w:space="0" w:color="auto"/>
                    <w:bottom w:val="none" w:sz="0" w:space="0" w:color="auto"/>
                    <w:right w:val="none" w:sz="0" w:space="0" w:color="auto"/>
                  </w:divBdr>
                </w:div>
                <w:div w:id="1291130338">
                  <w:marLeft w:val="640"/>
                  <w:marRight w:val="0"/>
                  <w:marTop w:val="0"/>
                  <w:marBottom w:val="0"/>
                  <w:divBdr>
                    <w:top w:val="none" w:sz="0" w:space="0" w:color="auto"/>
                    <w:left w:val="none" w:sz="0" w:space="0" w:color="auto"/>
                    <w:bottom w:val="none" w:sz="0" w:space="0" w:color="auto"/>
                    <w:right w:val="none" w:sz="0" w:space="0" w:color="auto"/>
                  </w:divBdr>
                </w:div>
                <w:div w:id="237637786">
                  <w:marLeft w:val="640"/>
                  <w:marRight w:val="0"/>
                  <w:marTop w:val="0"/>
                  <w:marBottom w:val="0"/>
                  <w:divBdr>
                    <w:top w:val="none" w:sz="0" w:space="0" w:color="auto"/>
                    <w:left w:val="none" w:sz="0" w:space="0" w:color="auto"/>
                    <w:bottom w:val="none" w:sz="0" w:space="0" w:color="auto"/>
                    <w:right w:val="none" w:sz="0" w:space="0" w:color="auto"/>
                  </w:divBdr>
                </w:div>
                <w:div w:id="1827818260">
                  <w:marLeft w:val="640"/>
                  <w:marRight w:val="0"/>
                  <w:marTop w:val="0"/>
                  <w:marBottom w:val="0"/>
                  <w:divBdr>
                    <w:top w:val="none" w:sz="0" w:space="0" w:color="auto"/>
                    <w:left w:val="none" w:sz="0" w:space="0" w:color="auto"/>
                    <w:bottom w:val="none" w:sz="0" w:space="0" w:color="auto"/>
                    <w:right w:val="none" w:sz="0" w:space="0" w:color="auto"/>
                  </w:divBdr>
                </w:div>
                <w:div w:id="1352102926">
                  <w:marLeft w:val="640"/>
                  <w:marRight w:val="0"/>
                  <w:marTop w:val="0"/>
                  <w:marBottom w:val="0"/>
                  <w:divBdr>
                    <w:top w:val="none" w:sz="0" w:space="0" w:color="auto"/>
                    <w:left w:val="none" w:sz="0" w:space="0" w:color="auto"/>
                    <w:bottom w:val="none" w:sz="0" w:space="0" w:color="auto"/>
                    <w:right w:val="none" w:sz="0" w:space="0" w:color="auto"/>
                  </w:divBdr>
                </w:div>
                <w:div w:id="1916279467">
                  <w:marLeft w:val="640"/>
                  <w:marRight w:val="0"/>
                  <w:marTop w:val="0"/>
                  <w:marBottom w:val="0"/>
                  <w:divBdr>
                    <w:top w:val="none" w:sz="0" w:space="0" w:color="auto"/>
                    <w:left w:val="none" w:sz="0" w:space="0" w:color="auto"/>
                    <w:bottom w:val="none" w:sz="0" w:space="0" w:color="auto"/>
                    <w:right w:val="none" w:sz="0" w:space="0" w:color="auto"/>
                  </w:divBdr>
                </w:div>
                <w:div w:id="549074475">
                  <w:marLeft w:val="640"/>
                  <w:marRight w:val="0"/>
                  <w:marTop w:val="0"/>
                  <w:marBottom w:val="0"/>
                  <w:divBdr>
                    <w:top w:val="none" w:sz="0" w:space="0" w:color="auto"/>
                    <w:left w:val="none" w:sz="0" w:space="0" w:color="auto"/>
                    <w:bottom w:val="none" w:sz="0" w:space="0" w:color="auto"/>
                    <w:right w:val="none" w:sz="0" w:space="0" w:color="auto"/>
                  </w:divBdr>
                </w:div>
              </w:divsChild>
            </w:div>
            <w:div w:id="1980453317">
              <w:marLeft w:val="0"/>
              <w:marRight w:val="0"/>
              <w:marTop w:val="0"/>
              <w:marBottom w:val="0"/>
              <w:divBdr>
                <w:top w:val="none" w:sz="0" w:space="0" w:color="auto"/>
                <w:left w:val="none" w:sz="0" w:space="0" w:color="auto"/>
                <w:bottom w:val="none" w:sz="0" w:space="0" w:color="auto"/>
                <w:right w:val="none" w:sz="0" w:space="0" w:color="auto"/>
              </w:divBdr>
              <w:divsChild>
                <w:div w:id="1450511382">
                  <w:marLeft w:val="640"/>
                  <w:marRight w:val="0"/>
                  <w:marTop w:val="0"/>
                  <w:marBottom w:val="0"/>
                  <w:divBdr>
                    <w:top w:val="none" w:sz="0" w:space="0" w:color="auto"/>
                    <w:left w:val="none" w:sz="0" w:space="0" w:color="auto"/>
                    <w:bottom w:val="none" w:sz="0" w:space="0" w:color="auto"/>
                    <w:right w:val="none" w:sz="0" w:space="0" w:color="auto"/>
                  </w:divBdr>
                </w:div>
                <w:div w:id="898709158">
                  <w:marLeft w:val="640"/>
                  <w:marRight w:val="0"/>
                  <w:marTop w:val="0"/>
                  <w:marBottom w:val="0"/>
                  <w:divBdr>
                    <w:top w:val="none" w:sz="0" w:space="0" w:color="auto"/>
                    <w:left w:val="none" w:sz="0" w:space="0" w:color="auto"/>
                    <w:bottom w:val="none" w:sz="0" w:space="0" w:color="auto"/>
                    <w:right w:val="none" w:sz="0" w:space="0" w:color="auto"/>
                  </w:divBdr>
                </w:div>
                <w:div w:id="255209140">
                  <w:marLeft w:val="640"/>
                  <w:marRight w:val="0"/>
                  <w:marTop w:val="0"/>
                  <w:marBottom w:val="0"/>
                  <w:divBdr>
                    <w:top w:val="none" w:sz="0" w:space="0" w:color="auto"/>
                    <w:left w:val="none" w:sz="0" w:space="0" w:color="auto"/>
                    <w:bottom w:val="none" w:sz="0" w:space="0" w:color="auto"/>
                    <w:right w:val="none" w:sz="0" w:space="0" w:color="auto"/>
                  </w:divBdr>
                </w:div>
                <w:div w:id="1404134387">
                  <w:marLeft w:val="640"/>
                  <w:marRight w:val="0"/>
                  <w:marTop w:val="0"/>
                  <w:marBottom w:val="0"/>
                  <w:divBdr>
                    <w:top w:val="none" w:sz="0" w:space="0" w:color="auto"/>
                    <w:left w:val="none" w:sz="0" w:space="0" w:color="auto"/>
                    <w:bottom w:val="none" w:sz="0" w:space="0" w:color="auto"/>
                    <w:right w:val="none" w:sz="0" w:space="0" w:color="auto"/>
                  </w:divBdr>
                </w:div>
                <w:div w:id="317617032">
                  <w:marLeft w:val="640"/>
                  <w:marRight w:val="0"/>
                  <w:marTop w:val="0"/>
                  <w:marBottom w:val="0"/>
                  <w:divBdr>
                    <w:top w:val="none" w:sz="0" w:space="0" w:color="auto"/>
                    <w:left w:val="none" w:sz="0" w:space="0" w:color="auto"/>
                    <w:bottom w:val="none" w:sz="0" w:space="0" w:color="auto"/>
                    <w:right w:val="none" w:sz="0" w:space="0" w:color="auto"/>
                  </w:divBdr>
                </w:div>
                <w:div w:id="1458841193">
                  <w:marLeft w:val="640"/>
                  <w:marRight w:val="0"/>
                  <w:marTop w:val="0"/>
                  <w:marBottom w:val="0"/>
                  <w:divBdr>
                    <w:top w:val="none" w:sz="0" w:space="0" w:color="auto"/>
                    <w:left w:val="none" w:sz="0" w:space="0" w:color="auto"/>
                    <w:bottom w:val="none" w:sz="0" w:space="0" w:color="auto"/>
                    <w:right w:val="none" w:sz="0" w:space="0" w:color="auto"/>
                  </w:divBdr>
                </w:div>
                <w:div w:id="182212739">
                  <w:marLeft w:val="640"/>
                  <w:marRight w:val="0"/>
                  <w:marTop w:val="0"/>
                  <w:marBottom w:val="0"/>
                  <w:divBdr>
                    <w:top w:val="none" w:sz="0" w:space="0" w:color="auto"/>
                    <w:left w:val="none" w:sz="0" w:space="0" w:color="auto"/>
                    <w:bottom w:val="none" w:sz="0" w:space="0" w:color="auto"/>
                    <w:right w:val="none" w:sz="0" w:space="0" w:color="auto"/>
                  </w:divBdr>
                </w:div>
                <w:div w:id="1075780796">
                  <w:marLeft w:val="640"/>
                  <w:marRight w:val="0"/>
                  <w:marTop w:val="0"/>
                  <w:marBottom w:val="0"/>
                  <w:divBdr>
                    <w:top w:val="none" w:sz="0" w:space="0" w:color="auto"/>
                    <w:left w:val="none" w:sz="0" w:space="0" w:color="auto"/>
                    <w:bottom w:val="none" w:sz="0" w:space="0" w:color="auto"/>
                    <w:right w:val="none" w:sz="0" w:space="0" w:color="auto"/>
                  </w:divBdr>
                </w:div>
                <w:div w:id="1940872953">
                  <w:marLeft w:val="640"/>
                  <w:marRight w:val="0"/>
                  <w:marTop w:val="0"/>
                  <w:marBottom w:val="0"/>
                  <w:divBdr>
                    <w:top w:val="none" w:sz="0" w:space="0" w:color="auto"/>
                    <w:left w:val="none" w:sz="0" w:space="0" w:color="auto"/>
                    <w:bottom w:val="none" w:sz="0" w:space="0" w:color="auto"/>
                    <w:right w:val="none" w:sz="0" w:space="0" w:color="auto"/>
                  </w:divBdr>
                </w:div>
                <w:div w:id="468936658">
                  <w:marLeft w:val="640"/>
                  <w:marRight w:val="0"/>
                  <w:marTop w:val="0"/>
                  <w:marBottom w:val="0"/>
                  <w:divBdr>
                    <w:top w:val="none" w:sz="0" w:space="0" w:color="auto"/>
                    <w:left w:val="none" w:sz="0" w:space="0" w:color="auto"/>
                    <w:bottom w:val="none" w:sz="0" w:space="0" w:color="auto"/>
                    <w:right w:val="none" w:sz="0" w:space="0" w:color="auto"/>
                  </w:divBdr>
                </w:div>
                <w:div w:id="2055498845">
                  <w:marLeft w:val="640"/>
                  <w:marRight w:val="0"/>
                  <w:marTop w:val="0"/>
                  <w:marBottom w:val="0"/>
                  <w:divBdr>
                    <w:top w:val="none" w:sz="0" w:space="0" w:color="auto"/>
                    <w:left w:val="none" w:sz="0" w:space="0" w:color="auto"/>
                    <w:bottom w:val="none" w:sz="0" w:space="0" w:color="auto"/>
                    <w:right w:val="none" w:sz="0" w:space="0" w:color="auto"/>
                  </w:divBdr>
                </w:div>
                <w:div w:id="1427536279">
                  <w:marLeft w:val="640"/>
                  <w:marRight w:val="0"/>
                  <w:marTop w:val="0"/>
                  <w:marBottom w:val="0"/>
                  <w:divBdr>
                    <w:top w:val="none" w:sz="0" w:space="0" w:color="auto"/>
                    <w:left w:val="none" w:sz="0" w:space="0" w:color="auto"/>
                    <w:bottom w:val="none" w:sz="0" w:space="0" w:color="auto"/>
                    <w:right w:val="none" w:sz="0" w:space="0" w:color="auto"/>
                  </w:divBdr>
                </w:div>
                <w:div w:id="790320008">
                  <w:marLeft w:val="640"/>
                  <w:marRight w:val="0"/>
                  <w:marTop w:val="0"/>
                  <w:marBottom w:val="0"/>
                  <w:divBdr>
                    <w:top w:val="none" w:sz="0" w:space="0" w:color="auto"/>
                    <w:left w:val="none" w:sz="0" w:space="0" w:color="auto"/>
                    <w:bottom w:val="none" w:sz="0" w:space="0" w:color="auto"/>
                    <w:right w:val="none" w:sz="0" w:space="0" w:color="auto"/>
                  </w:divBdr>
                </w:div>
                <w:div w:id="766850747">
                  <w:marLeft w:val="640"/>
                  <w:marRight w:val="0"/>
                  <w:marTop w:val="0"/>
                  <w:marBottom w:val="0"/>
                  <w:divBdr>
                    <w:top w:val="none" w:sz="0" w:space="0" w:color="auto"/>
                    <w:left w:val="none" w:sz="0" w:space="0" w:color="auto"/>
                    <w:bottom w:val="none" w:sz="0" w:space="0" w:color="auto"/>
                    <w:right w:val="none" w:sz="0" w:space="0" w:color="auto"/>
                  </w:divBdr>
                </w:div>
                <w:div w:id="834535702">
                  <w:marLeft w:val="640"/>
                  <w:marRight w:val="0"/>
                  <w:marTop w:val="0"/>
                  <w:marBottom w:val="0"/>
                  <w:divBdr>
                    <w:top w:val="none" w:sz="0" w:space="0" w:color="auto"/>
                    <w:left w:val="none" w:sz="0" w:space="0" w:color="auto"/>
                    <w:bottom w:val="none" w:sz="0" w:space="0" w:color="auto"/>
                    <w:right w:val="none" w:sz="0" w:space="0" w:color="auto"/>
                  </w:divBdr>
                </w:div>
                <w:div w:id="930315739">
                  <w:marLeft w:val="640"/>
                  <w:marRight w:val="0"/>
                  <w:marTop w:val="0"/>
                  <w:marBottom w:val="0"/>
                  <w:divBdr>
                    <w:top w:val="none" w:sz="0" w:space="0" w:color="auto"/>
                    <w:left w:val="none" w:sz="0" w:space="0" w:color="auto"/>
                    <w:bottom w:val="none" w:sz="0" w:space="0" w:color="auto"/>
                    <w:right w:val="none" w:sz="0" w:space="0" w:color="auto"/>
                  </w:divBdr>
                </w:div>
                <w:div w:id="1671717467">
                  <w:marLeft w:val="640"/>
                  <w:marRight w:val="0"/>
                  <w:marTop w:val="0"/>
                  <w:marBottom w:val="0"/>
                  <w:divBdr>
                    <w:top w:val="none" w:sz="0" w:space="0" w:color="auto"/>
                    <w:left w:val="none" w:sz="0" w:space="0" w:color="auto"/>
                    <w:bottom w:val="none" w:sz="0" w:space="0" w:color="auto"/>
                    <w:right w:val="none" w:sz="0" w:space="0" w:color="auto"/>
                  </w:divBdr>
                </w:div>
                <w:div w:id="1385443600">
                  <w:marLeft w:val="640"/>
                  <w:marRight w:val="0"/>
                  <w:marTop w:val="0"/>
                  <w:marBottom w:val="0"/>
                  <w:divBdr>
                    <w:top w:val="none" w:sz="0" w:space="0" w:color="auto"/>
                    <w:left w:val="none" w:sz="0" w:space="0" w:color="auto"/>
                    <w:bottom w:val="none" w:sz="0" w:space="0" w:color="auto"/>
                    <w:right w:val="none" w:sz="0" w:space="0" w:color="auto"/>
                  </w:divBdr>
                </w:div>
                <w:div w:id="1394082040">
                  <w:marLeft w:val="640"/>
                  <w:marRight w:val="0"/>
                  <w:marTop w:val="0"/>
                  <w:marBottom w:val="0"/>
                  <w:divBdr>
                    <w:top w:val="none" w:sz="0" w:space="0" w:color="auto"/>
                    <w:left w:val="none" w:sz="0" w:space="0" w:color="auto"/>
                    <w:bottom w:val="none" w:sz="0" w:space="0" w:color="auto"/>
                    <w:right w:val="none" w:sz="0" w:space="0" w:color="auto"/>
                  </w:divBdr>
                </w:div>
                <w:div w:id="781341561">
                  <w:marLeft w:val="640"/>
                  <w:marRight w:val="0"/>
                  <w:marTop w:val="0"/>
                  <w:marBottom w:val="0"/>
                  <w:divBdr>
                    <w:top w:val="none" w:sz="0" w:space="0" w:color="auto"/>
                    <w:left w:val="none" w:sz="0" w:space="0" w:color="auto"/>
                    <w:bottom w:val="none" w:sz="0" w:space="0" w:color="auto"/>
                    <w:right w:val="none" w:sz="0" w:space="0" w:color="auto"/>
                  </w:divBdr>
                </w:div>
                <w:div w:id="1686059893">
                  <w:marLeft w:val="640"/>
                  <w:marRight w:val="0"/>
                  <w:marTop w:val="0"/>
                  <w:marBottom w:val="0"/>
                  <w:divBdr>
                    <w:top w:val="none" w:sz="0" w:space="0" w:color="auto"/>
                    <w:left w:val="none" w:sz="0" w:space="0" w:color="auto"/>
                    <w:bottom w:val="none" w:sz="0" w:space="0" w:color="auto"/>
                    <w:right w:val="none" w:sz="0" w:space="0" w:color="auto"/>
                  </w:divBdr>
                </w:div>
                <w:div w:id="458842582">
                  <w:marLeft w:val="640"/>
                  <w:marRight w:val="0"/>
                  <w:marTop w:val="0"/>
                  <w:marBottom w:val="0"/>
                  <w:divBdr>
                    <w:top w:val="none" w:sz="0" w:space="0" w:color="auto"/>
                    <w:left w:val="none" w:sz="0" w:space="0" w:color="auto"/>
                    <w:bottom w:val="none" w:sz="0" w:space="0" w:color="auto"/>
                    <w:right w:val="none" w:sz="0" w:space="0" w:color="auto"/>
                  </w:divBdr>
                </w:div>
                <w:div w:id="1705592269">
                  <w:marLeft w:val="640"/>
                  <w:marRight w:val="0"/>
                  <w:marTop w:val="0"/>
                  <w:marBottom w:val="0"/>
                  <w:divBdr>
                    <w:top w:val="none" w:sz="0" w:space="0" w:color="auto"/>
                    <w:left w:val="none" w:sz="0" w:space="0" w:color="auto"/>
                    <w:bottom w:val="none" w:sz="0" w:space="0" w:color="auto"/>
                    <w:right w:val="none" w:sz="0" w:space="0" w:color="auto"/>
                  </w:divBdr>
                </w:div>
                <w:div w:id="1519344913">
                  <w:marLeft w:val="640"/>
                  <w:marRight w:val="0"/>
                  <w:marTop w:val="0"/>
                  <w:marBottom w:val="0"/>
                  <w:divBdr>
                    <w:top w:val="none" w:sz="0" w:space="0" w:color="auto"/>
                    <w:left w:val="none" w:sz="0" w:space="0" w:color="auto"/>
                    <w:bottom w:val="none" w:sz="0" w:space="0" w:color="auto"/>
                    <w:right w:val="none" w:sz="0" w:space="0" w:color="auto"/>
                  </w:divBdr>
                </w:div>
                <w:div w:id="117797287">
                  <w:marLeft w:val="640"/>
                  <w:marRight w:val="0"/>
                  <w:marTop w:val="0"/>
                  <w:marBottom w:val="0"/>
                  <w:divBdr>
                    <w:top w:val="none" w:sz="0" w:space="0" w:color="auto"/>
                    <w:left w:val="none" w:sz="0" w:space="0" w:color="auto"/>
                    <w:bottom w:val="none" w:sz="0" w:space="0" w:color="auto"/>
                    <w:right w:val="none" w:sz="0" w:space="0" w:color="auto"/>
                  </w:divBdr>
                </w:div>
                <w:div w:id="880287032">
                  <w:marLeft w:val="640"/>
                  <w:marRight w:val="0"/>
                  <w:marTop w:val="0"/>
                  <w:marBottom w:val="0"/>
                  <w:divBdr>
                    <w:top w:val="none" w:sz="0" w:space="0" w:color="auto"/>
                    <w:left w:val="none" w:sz="0" w:space="0" w:color="auto"/>
                    <w:bottom w:val="none" w:sz="0" w:space="0" w:color="auto"/>
                    <w:right w:val="none" w:sz="0" w:space="0" w:color="auto"/>
                  </w:divBdr>
                </w:div>
                <w:div w:id="1897353016">
                  <w:marLeft w:val="640"/>
                  <w:marRight w:val="0"/>
                  <w:marTop w:val="0"/>
                  <w:marBottom w:val="0"/>
                  <w:divBdr>
                    <w:top w:val="none" w:sz="0" w:space="0" w:color="auto"/>
                    <w:left w:val="none" w:sz="0" w:space="0" w:color="auto"/>
                    <w:bottom w:val="none" w:sz="0" w:space="0" w:color="auto"/>
                    <w:right w:val="none" w:sz="0" w:space="0" w:color="auto"/>
                  </w:divBdr>
                </w:div>
                <w:div w:id="620114737">
                  <w:marLeft w:val="640"/>
                  <w:marRight w:val="0"/>
                  <w:marTop w:val="0"/>
                  <w:marBottom w:val="0"/>
                  <w:divBdr>
                    <w:top w:val="none" w:sz="0" w:space="0" w:color="auto"/>
                    <w:left w:val="none" w:sz="0" w:space="0" w:color="auto"/>
                    <w:bottom w:val="none" w:sz="0" w:space="0" w:color="auto"/>
                    <w:right w:val="none" w:sz="0" w:space="0" w:color="auto"/>
                  </w:divBdr>
                </w:div>
                <w:div w:id="100415424">
                  <w:marLeft w:val="640"/>
                  <w:marRight w:val="0"/>
                  <w:marTop w:val="0"/>
                  <w:marBottom w:val="0"/>
                  <w:divBdr>
                    <w:top w:val="none" w:sz="0" w:space="0" w:color="auto"/>
                    <w:left w:val="none" w:sz="0" w:space="0" w:color="auto"/>
                    <w:bottom w:val="none" w:sz="0" w:space="0" w:color="auto"/>
                    <w:right w:val="none" w:sz="0" w:space="0" w:color="auto"/>
                  </w:divBdr>
                </w:div>
                <w:div w:id="1414427337">
                  <w:marLeft w:val="640"/>
                  <w:marRight w:val="0"/>
                  <w:marTop w:val="0"/>
                  <w:marBottom w:val="0"/>
                  <w:divBdr>
                    <w:top w:val="none" w:sz="0" w:space="0" w:color="auto"/>
                    <w:left w:val="none" w:sz="0" w:space="0" w:color="auto"/>
                    <w:bottom w:val="none" w:sz="0" w:space="0" w:color="auto"/>
                    <w:right w:val="none" w:sz="0" w:space="0" w:color="auto"/>
                  </w:divBdr>
                </w:div>
                <w:div w:id="898128272">
                  <w:marLeft w:val="640"/>
                  <w:marRight w:val="0"/>
                  <w:marTop w:val="0"/>
                  <w:marBottom w:val="0"/>
                  <w:divBdr>
                    <w:top w:val="none" w:sz="0" w:space="0" w:color="auto"/>
                    <w:left w:val="none" w:sz="0" w:space="0" w:color="auto"/>
                    <w:bottom w:val="none" w:sz="0" w:space="0" w:color="auto"/>
                    <w:right w:val="none" w:sz="0" w:space="0" w:color="auto"/>
                  </w:divBdr>
                </w:div>
                <w:div w:id="169488054">
                  <w:marLeft w:val="640"/>
                  <w:marRight w:val="0"/>
                  <w:marTop w:val="0"/>
                  <w:marBottom w:val="0"/>
                  <w:divBdr>
                    <w:top w:val="none" w:sz="0" w:space="0" w:color="auto"/>
                    <w:left w:val="none" w:sz="0" w:space="0" w:color="auto"/>
                    <w:bottom w:val="none" w:sz="0" w:space="0" w:color="auto"/>
                    <w:right w:val="none" w:sz="0" w:space="0" w:color="auto"/>
                  </w:divBdr>
                </w:div>
                <w:div w:id="196428067">
                  <w:marLeft w:val="640"/>
                  <w:marRight w:val="0"/>
                  <w:marTop w:val="0"/>
                  <w:marBottom w:val="0"/>
                  <w:divBdr>
                    <w:top w:val="none" w:sz="0" w:space="0" w:color="auto"/>
                    <w:left w:val="none" w:sz="0" w:space="0" w:color="auto"/>
                    <w:bottom w:val="none" w:sz="0" w:space="0" w:color="auto"/>
                    <w:right w:val="none" w:sz="0" w:space="0" w:color="auto"/>
                  </w:divBdr>
                </w:div>
                <w:div w:id="2139373705">
                  <w:marLeft w:val="640"/>
                  <w:marRight w:val="0"/>
                  <w:marTop w:val="0"/>
                  <w:marBottom w:val="0"/>
                  <w:divBdr>
                    <w:top w:val="none" w:sz="0" w:space="0" w:color="auto"/>
                    <w:left w:val="none" w:sz="0" w:space="0" w:color="auto"/>
                    <w:bottom w:val="none" w:sz="0" w:space="0" w:color="auto"/>
                    <w:right w:val="none" w:sz="0" w:space="0" w:color="auto"/>
                  </w:divBdr>
                </w:div>
                <w:div w:id="1899168352">
                  <w:marLeft w:val="640"/>
                  <w:marRight w:val="0"/>
                  <w:marTop w:val="0"/>
                  <w:marBottom w:val="0"/>
                  <w:divBdr>
                    <w:top w:val="none" w:sz="0" w:space="0" w:color="auto"/>
                    <w:left w:val="none" w:sz="0" w:space="0" w:color="auto"/>
                    <w:bottom w:val="none" w:sz="0" w:space="0" w:color="auto"/>
                    <w:right w:val="none" w:sz="0" w:space="0" w:color="auto"/>
                  </w:divBdr>
                </w:div>
                <w:div w:id="329334247">
                  <w:marLeft w:val="640"/>
                  <w:marRight w:val="0"/>
                  <w:marTop w:val="0"/>
                  <w:marBottom w:val="0"/>
                  <w:divBdr>
                    <w:top w:val="none" w:sz="0" w:space="0" w:color="auto"/>
                    <w:left w:val="none" w:sz="0" w:space="0" w:color="auto"/>
                    <w:bottom w:val="none" w:sz="0" w:space="0" w:color="auto"/>
                    <w:right w:val="none" w:sz="0" w:space="0" w:color="auto"/>
                  </w:divBdr>
                </w:div>
                <w:div w:id="1856111726">
                  <w:marLeft w:val="640"/>
                  <w:marRight w:val="0"/>
                  <w:marTop w:val="0"/>
                  <w:marBottom w:val="0"/>
                  <w:divBdr>
                    <w:top w:val="none" w:sz="0" w:space="0" w:color="auto"/>
                    <w:left w:val="none" w:sz="0" w:space="0" w:color="auto"/>
                    <w:bottom w:val="none" w:sz="0" w:space="0" w:color="auto"/>
                    <w:right w:val="none" w:sz="0" w:space="0" w:color="auto"/>
                  </w:divBdr>
                </w:div>
                <w:div w:id="1886678506">
                  <w:marLeft w:val="640"/>
                  <w:marRight w:val="0"/>
                  <w:marTop w:val="0"/>
                  <w:marBottom w:val="0"/>
                  <w:divBdr>
                    <w:top w:val="none" w:sz="0" w:space="0" w:color="auto"/>
                    <w:left w:val="none" w:sz="0" w:space="0" w:color="auto"/>
                    <w:bottom w:val="none" w:sz="0" w:space="0" w:color="auto"/>
                    <w:right w:val="none" w:sz="0" w:space="0" w:color="auto"/>
                  </w:divBdr>
                </w:div>
                <w:div w:id="1636788748">
                  <w:marLeft w:val="640"/>
                  <w:marRight w:val="0"/>
                  <w:marTop w:val="0"/>
                  <w:marBottom w:val="0"/>
                  <w:divBdr>
                    <w:top w:val="none" w:sz="0" w:space="0" w:color="auto"/>
                    <w:left w:val="none" w:sz="0" w:space="0" w:color="auto"/>
                    <w:bottom w:val="none" w:sz="0" w:space="0" w:color="auto"/>
                    <w:right w:val="none" w:sz="0" w:space="0" w:color="auto"/>
                  </w:divBdr>
                </w:div>
                <w:div w:id="26175385">
                  <w:marLeft w:val="640"/>
                  <w:marRight w:val="0"/>
                  <w:marTop w:val="0"/>
                  <w:marBottom w:val="0"/>
                  <w:divBdr>
                    <w:top w:val="none" w:sz="0" w:space="0" w:color="auto"/>
                    <w:left w:val="none" w:sz="0" w:space="0" w:color="auto"/>
                    <w:bottom w:val="none" w:sz="0" w:space="0" w:color="auto"/>
                    <w:right w:val="none" w:sz="0" w:space="0" w:color="auto"/>
                  </w:divBdr>
                </w:div>
              </w:divsChild>
            </w:div>
            <w:div w:id="1626886959">
              <w:marLeft w:val="0"/>
              <w:marRight w:val="0"/>
              <w:marTop w:val="0"/>
              <w:marBottom w:val="0"/>
              <w:divBdr>
                <w:top w:val="none" w:sz="0" w:space="0" w:color="auto"/>
                <w:left w:val="none" w:sz="0" w:space="0" w:color="auto"/>
                <w:bottom w:val="none" w:sz="0" w:space="0" w:color="auto"/>
                <w:right w:val="none" w:sz="0" w:space="0" w:color="auto"/>
              </w:divBdr>
              <w:divsChild>
                <w:div w:id="1473406185">
                  <w:marLeft w:val="640"/>
                  <w:marRight w:val="0"/>
                  <w:marTop w:val="0"/>
                  <w:marBottom w:val="0"/>
                  <w:divBdr>
                    <w:top w:val="none" w:sz="0" w:space="0" w:color="auto"/>
                    <w:left w:val="none" w:sz="0" w:space="0" w:color="auto"/>
                    <w:bottom w:val="none" w:sz="0" w:space="0" w:color="auto"/>
                    <w:right w:val="none" w:sz="0" w:space="0" w:color="auto"/>
                  </w:divBdr>
                </w:div>
                <w:div w:id="1668631356">
                  <w:marLeft w:val="640"/>
                  <w:marRight w:val="0"/>
                  <w:marTop w:val="0"/>
                  <w:marBottom w:val="0"/>
                  <w:divBdr>
                    <w:top w:val="none" w:sz="0" w:space="0" w:color="auto"/>
                    <w:left w:val="none" w:sz="0" w:space="0" w:color="auto"/>
                    <w:bottom w:val="none" w:sz="0" w:space="0" w:color="auto"/>
                    <w:right w:val="none" w:sz="0" w:space="0" w:color="auto"/>
                  </w:divBdr>
                </w:div>
                <w:div w:id="1496606951">
                  <w:marLeft w:val="640"/>
                  <w:marRight w:val="0"/>
                  <w:marTop w:val="0"/>
                  <w:marBottom w:val="0"/>
                  <w:divBdr>
                    <w:top w:val="none" w:sz="0" w:space="0" w:color="auto"/>
                    <w:left w:val="none" w:sz="0" w:space="0" w:color="auto"/>
                    <w:bottom w:val="none" w:sz="0" w:space="0" w:color="auto"/>
                    <w:right w:val="none" w:sz="0" w:space="0" w:color="auto"/>
                  </w:divBdr>
                </w:div>
                <w:div w:id="176894711">
                  <w:marLeft w:val="640"/>
                  <w:marRight w:val="0"/>
                  <w:marTop w:val="0"/>
                  <w:marBottom w:val="0"/>
                  <w:divBdr>
                    <w:top w:val="none" w:sz="0" w:space="0" w:color="auto"/>
                    <w:left w:val="none" w:sz="0" w:space="0" w:color="auto"/>
                    <w:bottom w:val="none" w:sz="0" w:space="0" w:color="auto"/>
                    <w:right w:val="none" w:sz="0" w:space="0" w:color="auto"/>
                  </w:divBdr>
                </w:div>
                <w:div w:id="1265962201">
                  <w:marLeft w:val="640"/>
                  <w:marRight w:val="0"/>
                  <w:marTop w:val="0"/>
                  <w:marBottom w:val="0"/>
                  <w:divBdr>
                    <w:top w:val="none" w:sz="0" w:space="0" w:color="auto"/>
                    <w:left w:val="none" w:sz="0" w:space="0" w:color="auto"/>
                    <w:bottom w:val="none" w:sz="0" w:space="0" w:color="auto"/>
                    <w:right w:val="none" w:sz="0" w:space="0" w:color="auto"/>
                  </w:divBdr>
                </w:div>
                <w:div w:id="1774785005">
                  <w:marLeft w:val="640"/>
                  <w:marRight w:val="0"/>
                  <w:marTop w:val="0"/>
                  <w:marBottom w:val="0"/>
                  <w:divBdr>
                    <w:top w:val="none" w:sz="0" w:space="0" w:color="auto"/>
                    <w:left w:val="none" w:sz="0" w:space="0" w:color="auto"/>
                    <w:bottom w:val="none" w:sz="0" w:space="0" w:color="auto"/>
                    <w:right w:val="none" w:sz="0" w:space="0" w:color="auto"/>
                  </w:divBdr>
                </w:div>
                <w:div w:id="1107701364">
                  <w:marLeft w:val="640"/>
                  <w:marRight w:val="0"/>
                  <w:marTop w:val="0"/>
                  <w:marBottom w:val="0"/>
                  <w:divBdr>
                    <w:top w:val="none" w:sz="0" w:space="0" w:color="auto"/>
                    <w:left w:val="none" w:sz="0" w:space="0" w:color="auto"/>
                    <w:bottom w:val="none" w:sz="0" w:space="0" w:color="auto"/>
                    <w:right w:val="none" w:sz="0" w:space="0" w:color="auto"/>
                  </w:divBdr>
                </w:div>
                <w:div w:id="674264651">
                  <w:marLeft w:val="640"/>
                  <w:marRight w:val="0"/>
                  <w:marTop w:val="0"/>
                  <w:marBottom w:val="0"/>
                  <w:divBdr>
                    <w:top w:val="none" w:sz="0" w:space="0" w:color="auto"/>
                    <w:left w:val="none" w:sz="0" w:space="0" w:color="auto"/>
                    <w:bottom w:val="none" w:sz="0" w:space="0" w:color="auto"/>
                    <w:right w:val="none" w:sz="0" w:space="0" w:color="auto"/>
                  </w:divBdr>
                </w:div>
                <w:div w:id="1294291502">
                  <w:marLeft w:val="640"/>
                  <w:marRight w:val="0"/>
                  <w:marTop w:val="0"/>
                  <w:marBottom w:val="0"/>
                  <w:divBdr>
                    <w:top w:val="none" w:sz="0" w:space="0" w:color="auto"/>
                    <w:left w:val="none" w:sz="0" w:space="0" w:color="auto"/>
                    <w:bottom w:val="none" w:sz="0" w:space="0" w:color="auto"/>
                    <w:right w:val="none" w:sz="0" w:space="0" w:color="auto"/>
                  </w:divBdr>
                </w:div>
                <w:div w:id="1309165233">
                  <w:marLeft w:val="640"/>
                  <w:marRight w:val="0"/>
                  <w:marTop w:val="0"/>
                  <w:marBottom w:val="0"/>
                  <w:divBdr>
                    <w:top w:val="none" w:sz="0" w:space="0" w:color="auto"/>
                    <w:left w:val="none" w:sz="0" w:space="0" w:color="auto"/>
                    <w:bottom w:val="none" w:sz="0" w:space="0" w:color="auto"/>
                    <w:right w:val="none" w:sz="0" w:space="0" w:color="auto"/>
                  </w:divBdr>
                </w:div>
                <w:div w:id="361977825">
                  <w:marLeft w:val="640"/>
                  <w:marRight w:val="0"/>
                  <w:marTop w:val="0"/>
                  <w:marBottom w:val="0"/>
                  <w:divBdr>
                    <w:top w:val="none" w:sz="0" w:space="0" w:color="auto"/>
                    <w:left w:val="none" w:sz="0" w:space="0" w:color="auto"/>
                    <w:bottom w:val="none" w:sz="0" w:space="0" w:color="auto"/>
                    <w:right w:val="none" w:sz="0" w:space="0" w:color="auto"/>
                  </w:divBdr>
                </w:div>
                <w:div w:id="53747770">
                  <w:marLeft w:val="640"/>
                  <w:marRight w:val="0"/>
                  <w:marTop w:val="0"/>
                  <w:marBottom w:val="0"/>
                  <w:divBdr>
                    <w:top w:val="none" w:sz="0" w:space="0" w:color="auto"/>
                    <w:left w:val="none" w:sz="0" w:space="0" w:color="auto"/>
                    <w:bottom w:val="none" w:sz="0" w:space="0" w:color="auto"/>
                    <w:right w:val="none" w:sz="0" w:space="0" w:color="auto"/>
                  </w:divBdr>
                </w:div>
                <w:div w:id="1970937578">
                  <w:marLeft w:val="640"/>
                  <w:marRight w:val="0"/>
                  <w:marTop w:val="0"/>
                  <w:marBottom w:val="0"/>
                  <w:divBdr>
                    <w:top w:val="none" w:sz="0" w:space="0" w:color="auto"/>
                    <w:left w:val="none" w:sz="0" w:space="0" w:color="auto"/>
                    <w:bottom w:val="none" w:sz="0" w:space="0" w:color="auto"/>
                    <w:right w:val="none" w:sz="0" w:space="0" w:color="auto"/>
                  </w:divBdr>
                </w:div>
                <w:div w:id="422067961">
                  <w:marLeft w:val="640"/>
                  <w:marRight w:val="0"/>
                  <w:marTop w:val="0"/>
                  <w:marBottom w:val="0"/>
                  <w:divBdr>
                    <w:top w:val="none" w:sz="0" w:space="0" w:color="auto"/>
                    <w:left w:val="none" w:sz="0" w:space="0" w:color="auto"/>
                    <w:bottom w:val="none" w:sz="0" w:space="0" w:color="auto"/>
                    <w:right w:val="none" w:sz="0" w:space="0" w:color="auto"/>
                  </w:divBdr>
                </w:div>
                <w:div w:id="2060006431">
                  <w:marLeft w:val="640"/>
                  <w:marRight w:val="0"/>
                  <w:marTop w:val="0"/>
                  <w:marBottom w:val="0"/>
                  <w:divBdr>
                    <w:top w:val="none" w:sz="0" w:space="0" w:color="auto"/>
                    <w:left w:val="none" w:sz="0" w:space="0" w:color="auto"/>
                    <w:bottom w:val="none" w:sz="0" w:space="0" w:color="auto"/>
                    <w:right w:val="none" w:sz="0" w:space="0" w:color="auto"/>
                  </w:divBdr>
                </w:div>
                <w:div w:id="494691785">
                  <w:marLeft w:val="640"/>
                  <w:marRight w:val="0"/>
                  <w:marTop w:val="0"/>
                  <w:marBottom w:val="0"/>
                  <w:divBdr>
                    <w:top w:val="none" w:sz="0" w:space="0" w:color="auto"/>
                    <w:left w:val="none" w:sz="0" w:space="0" w:color="auto"/>
                    <w:bottom w:val="none" w:sz="0" w:space="0" w:color="auto"/>
                    <w:right w:val="none" w:sz="0" w:space="0" w:color="auto"/>
                  </w:divBdr>
                </w:div>
                <w:div w:id="62071192">
                  <w:marLeft w:val="640"/>
                  <w:marRight w:val="0"/>
                  <w:marTop w:val="0"/>
                  <w:marBottom w:val="0"/>
                  <w:divBdr>
                    <w:top w:val="none" w:sz="0" w:space="0" w:color="auto"/>
                    <w:left w:val="none" w:sz="0" w:space="0" w:color="auto"/>
                    <w:bottom w:val="none" w:sz="0" w:space="0" w:color="auto"/>
                    <w:right w:val="none" w:sz="0" w:space="0" w:color="auto"/>
                  </w:divBdr>
                </w:div>
                <w:div w:id="1392071487">
                  <w:marLeft w:val="640"/>
                  <w:marRight w:val="0"/>
                  <w:marTop w:val="0"/>
                  <w:marBottom w:val="0"/>
                  <w:divBdr>
                    <w:top w:val="none" w:sz="0" w:space="0" w:color="auto"/>
                    <w:left w:val="none" w:sz="0" w:space="0" w:color="auto"/>
                    <w:bottom w:val="none" w:sz="0" w:space="0" w:color="auto"/>
                    <w:right w:val="none" w:sz="0" w:space="0" w:color="auto"/>
                  </w:divBdr>
                </w:div>
                <w:div w:id="988485945">
                  <w:marLeft w:val="640"/>
                  <w:marRight w:val="0"/>
                  <w:marTop w:val="0"/>
                  <w:marBottom w:val="0"/>
                  <w:divBdr>
                    <w:top w:val="none" w:sz="0" w:space="0" w:color="auto"/>
                    <w:left w:val="none" w:sz="0" w:space="0" w:color="auto"/>
                    <w:bottom w:val="none" w:sz="0" w:space="0" w:color="auto"/>
                    <w:right w:val="none" w:sz="0" w:space="0" w:color="auto"/>
                  </w:divBdr>
                </w:div>
                <w:div w:id="521744009">
                  <w:marLeft w:val="640"/>
                  <w:marRight w:val="0"/>
                  <w:marTop w:val="0"/>
                  <w:marBottom w:val="0"/>
                  <w:divBdr>
                    <w:top w:val="none" w:sz="0" w:space="0" w:color="auto"/>
                    <w:left w:val="none" w:sz="0" w:space="0" w:color="auto"/>
                    <w:bottom w:val="none" w:sz="0" w:space="0" w:color="auto"/>
                    <w:right w:val="none" w:sz="0" w:space="0" w:color="auto"/>
                  </w:divBdr>
                </w:div>
                <w:div w:id="1234504639">
                  <w:marLeft w:val="640"/>
                  <w:marRight w:val="0"/>
                  <w:marTop w:val="0"/>
                  <w:marBottom w:val="0"/>
                  <w:divBdr>
                    <w:top w:val="none" w:sz="0" w:space="0" w:color="auto"/>
                    <w:left w:val="none" w:sz="0" w:space="0" w:color="auto"/>
                    <w:bottom w:val="none" w:sz="0" w:space="0" w:color="auto"/>
                    <w:right w:val="none" w:sz="0" w:space="0" w:color="auto"/>
                  </w:divBdr>
                </w:div>
                <w:div w:id="584151102">
                  <w:marLeft w:val="640"/>
                  <w:marRight w:val="0"/>
                  <w:marTop w:val="0"/>
                  <w:marBottom w:val="0"/>
                  <w:divBdr>
                    <w:top w:val="none" w:sz="0" w:space="0" w:color="auto"/>
                    <w:left w:val="none" w:sz="0" w:space="0" w:color="auto"/>
                    <w:bottom w:val="none" w:sz="0" w:space="0" w:color="auto"/>
                    <w:right w:val="none" w:sz="0" w:space="0" w:color="auto"/>
                  </w:divBdr>
                </w:div>
                <w:div w:id="680619958">
                  <w:marLeft w:val="640"/>
                  <w:marRight w:val="0"/>
                  <w:marTop w:val="0"/>
                  <w:marBottom w:val="0"/>
                  <w:divBdr>
                    <w:top w:val="none" w:sz="0" w:space="0" w:color="auto"/>
                    <w:left w:val="none" w:sz="0" w:space="0" w:color="auto"/>
                    <w:bottom w:val="none" w:sz="0" w:space="0" w:color="auto"/>
                    <w:right w:val="none" w:sz="0" w:space="0" w:color="auto"/>
                  </w:divBdr>
                </w:div>
                <w:div w:id="1045569907">
                  <w:marLeft w:val="640"/>
                  <w:marRight w:val="0"/>
                  <w:marTop w:val="0"/>
                  <w:marBottom w:val="0"/>
                  <w:divBdr>
                    <w:top w:val="none" w:sz="0" w:space="0" w:color="auto"/>
                    <w:left w:val="none" w:sz="0" w:space="0" w:color="auto"/>
                    <w:bottom w:val="none" w:sz="0" w:space="0" w:color="auto"/>
                    <w:right w:val="none" w:sz="0" w:space="0" w:color="auto"/>
                  </w:divBdr>
                </w:div>
                <w:div w:id="1193422617">
                  <w:marLeft w:val="640"/>
                  <w:marRight w:val="0"/>
                  <w:marTop w:val="0"/>
                  <w:marBottom w:val="0"/>
                  <w:divBdr>
                    <w:top w:val="none" w:sz="0" w:space="0" w:color="auto"/>
                    <w:left w:val="none" w:sz="0" w:space="0" w:color="auto"/>
                    <w:bottom w:val="none" w:sz="0" w:space="0" w:color="auto"/>
                    <w:right w:val="none" w:sz="0" w:space="0" w:color="auto"/>
                  </w:divBdr>
                </w:div>
                <w:div w:id="1851335388">
                  <w:marLeft w:val="640"/>
                  <w:marRight w:val="0"/>
                  <w:marTop w:val="0"/>
                  <w:marBottom w:val="0"/>
                  <w:divBdr>
                    <w:top w:val="none" w:sz="0" w:space="0" w:color="auto"/>
                    <w:left w:val="none" w:sz="0" w:space="0" w:color="auto"/>
                    <w:bottom w:val="none" w:sz="0" w:space="0" w:color="auto"/>
                    <w:right w:val="none" w:sz="0" w:space="0" w:color="auto"/>
                  </w:divBdr>
                </w:div>
                <w:div w:id="1845824706">
                  <w:marLeft w:val="640"/>
                  <w:marRight w:val="0"/>
                  <w:marTop w:val="0"/>
                  <w:marBottom w:val="0"/>
                  <w:divBdr>
                    <w:top w:val="none" w:sz="0" w:space="0" w:color="auto"/>
                    <w:left w:val="none" w:sz="0" w:space="0" w:color="auto"/>
                    <w:bottom w:val="none" w:sz="0" w:space="0" w:color="auto"/>
                    <w:right w:val="none" w:sz="0" w:space="0" w:color="auto"/>
                  </w:divBdr>
                </w:div>
                <w:div w:id="64374044">
                  <w:marLeft w:val="640"/>
                  <w:marRight w:val="0"/>
                  <w:marTop w:val="0"/>
                  <w:marBottom w:val="0"/>
                  <w:divBdr>
                    <w:top w:val="none" w:sz="0" w:space="0" w:color="auto"/>
                    <w:left w:val="none" w:sz="0" w:space="0" w:color="auto"/>
                    <w:bottom w:val="none" w:sz="0" w:space="0" w:color="auto"/>
                    <w:right w:val="none" w:sz="0" w:space="0" w:color="auto"/>
                  </w:divBdr>
                </w:div>
                <w:div w:id="1792356141">
                  <w:marLeft w:val="640"/>
                  <w:marRight w:val="0"/>
                  <w:marTop w:val="0"/>
                  <w:marBottom w:val="0"/>
                  <w:divBdr>
                    <w:top w:val="none" w:sz="0" w:space="0" w:color="auto"/>
                    <w:left w:val="none" w:sz="0" w:space="0" w:color="auto"/>
                    <w:bottom w:val="none" w:sz="0" w:space="0" w:color="auto"/>
                    <w:right w:val="none" w:sz="0" w:space="0" w:color="auto"/>
                  </w:divBdr>
                </w:div>
                <w:div w:id="1887258110">
                  <w:marLeft w:val="640"/>
                  <w:marRight w:val="0"/>
                  <w:marTop w:val="0"/>
                  <w:marBottom w:val="0"/>
                  <w:divBdr>
                    <w:top w:val="none" w:sz="0" w:space="0" w:color="auto"/>
                    <w:left w:val="none" w:sz="0" w:space="0" w:color="auto"/>
                    <w:bottom w:val="none" w:sz="0" w:space="0" w:color="auto"/>
                    <w:right w:val="none" w:sz="0" w:space="0" w:color="auto"/>
                  </w:divBdr>
                </w:div>
                <w:div w:id="1100489296">
                  <w:marLeft w:val="640"/>
                  <w:marRight w:val="0"/>
                  <w:marTop w:val="0"/>
                  <w:marBottom w:val="0"/>
                  <w:divBdr>
                    <w:top w:val="none" w:sz="0" w:space="0" w:color="auto"/>
                    <w:left w:val="none" w:sz="0" w:space="0" w:color="auto"/>
                    <w:bottom w:val="none" w:sz="0" w:space="0" w:color="auto"/>
                    <w:right w:val="none" w:sz="0" w:space="0" w:color="auto"/>
                  </w:divBdr>
                </w:div>
                <w:div w:id="1701197787">
                  <w:marLeft w:val="640"/>
                  <w:marRight w:val="0"/>
                  <w:marTop w:val="0"/>
                  <w:marBottom w:val="0"/>
                  <w:divBdr>
                    <w:top w:val="none" w:sz="0" w:space="0" w:color="auto"/>
                    <w:left w:val="none" w:sz="0" w:space="0" w:color="auto"/>
                    <w:bottom w:val="none" w:sz="0" w:space="0" w:color="auto"/>
                    <w:right w:val="none" w:sz="0" w:space="0" w:color="auto"/>
                  </w:divBdr>
                </w:div>
                <w:div w:id="1682975904">
                  <w:marLeft w:val="640"/>
                  <w:marRight w:val="0"/>
                  <w:marTop w:val="0"/>
                  <w:marBottom w:val="0"/>
                  <w:divBdr>
                    <w:top w:val="none" w:sz="0" w:space="0" w:color="auto"/>
                    <w:left w:val="none" w:sz="0" w:space="0" w:color="auto"/>
                    <w:bottom w:val="none" w:sz="0" w:space="0" w:color="auto"/>
                    <w:right w:val="none" w:sz="0" w:space="0" w:color="auto"/>
                  </w:divBdr>
                </w:div>
                <w:div w:id="256258625">
                  <w:marLeft w:val="640"/>
                  <w:marRight w:val="0"/>
                  <w:marTop w:val="0"/>
                  <w:marBottom w:val="0"/>
                  <w:divBdr>
                    <w:top w:val="none" w:sz="0" w:space="0" w:color="auto"/>
                    <w:left w:val="none" w:sz="0" w:space="0" w:color="auto"/>
                    <w:bottom w:val="none" w:sz="0" w:space="0" w:color="auto"/>
                    <w:right w:val="none" w:sz="0" w:space="0" w:color="auto"/>
                  </w:divBdr>
                </w:div>
                <w:div w:id="1984969650">
                  <w:marLeft w:val="640"/>
                  <w:marRight w:val="0"/>
                  <w:marTop w:val="0"/>
                  <w:marBottom w:val="0"/>
                  <w:divBdr>
                    <w:top w:val="none" w:sz="0" w:space="0" w:color="auto"/>
                    <w:left w:val="none" w:sz="0" w:space="0" w:color="auto"/>
                    <w:bottom w:val="none" w:sz="0" w:space="0" w:color="auto"/>
                    <w:right w:val="none" w:sz="0" w:space="0" w:color="auto"/>
                  </w:divBdr>
                </w:div>
                <w:div w:id="969092405">
                  <w:marLeft w:val="640"/>
                  <w:marRight w:val="0"/>
                  <w:marTop w:val="0"/>
                  <w:marBottom w:val="0"/>
                  <w:divBdr>
                    <w:top w:val="none" w:sz="0" w:space="0" w:color="auto"/>
                    <w:left w:val="none" w:sz="0" w:space="0" w:color="auto"/>
                    <w:bottom w:val="none" w:sz="0" w:space="0" w:color="auto"/>
                    <w:right w:val="none" w:sz="0" w:space="0" w:color="auto"/>
                  </w:divBdr>
                </w:div>
                <w:div w:id="1829907461">
                  <w:marLeft w:val="640"/>
                  <w:marRight w:val="0"/>
                  <w:marTop w:val="0"/>
                  <w:marBottom w:val="0"/>
                  <w:divBdr>
                    <w:top w:val="none" w:sz="0" w:space="0" w:color="auto"/>
                    <w:left w:val="none" w:sz="0" w:space="0" w:color="auto"/>
                    <w:bottom w:val="none" w:sz="0" w:space="0" w:color="auto"/>
                    <w:right w:val="none" w:sz="0" w:space="0" w:color="auto"/>
                  </w:divBdr>
                </w:div>
                <w:div w:id="1110197047">
                  <w:marLeft w:val="640"/>
                  <w:marRight w:val="0"/>
                  <w:marTop w:val="0"/>
                  <w:marBottom w:val="0"/>
                  <w:divBdr>
                    <w:top w:val="none" w:sz="0" w:space="0" w:color="auto"/>
                    <w:left w:val="none" w:sz="0" w:space="0" w:color="auto"/>
                    <w:bottom w:val="none" w:sz="0" w:space="0" w:color="auto"/>
                    <w:right w:val="none" w:sz="0" w:space="0" w:color="auto"/>
                  </w:divBdr>
                </w:div>
                <w:div w:id="766004464">
                  <w:marLeft w:val="640"/>
                  <w:marRight w:val="0"/>
                  <w:marTop w:val="0"/>
                  <w:marBottom w:val="0"/>
                  <w:divBdr>
                    <w:top w:val="none" w:sz="0" w:space="0" w:color="auto"/>
                    <w:left w:val="none" w:sz="0" w:space="0" w:color="auto"/>
                    <w:bottom w:val="none" w:sz="0" w:space="0" w:color="auto"/>
                    <w:right w:val="none" w:sz="0" w:space="0" w:color="auto"/>
                  </w:divBdr>
                </w:div>
                <w:div w:id="643775561">
                  <w:marLeft w:val="640"/>
                  <w:marRight w:val="0"/>
                  <w:marTop w:val="0"/>
                  <w:marBottom w:val="0"/>
                  <w:divBdr>
                    <w:top w:val="none" w:sz="0" w:space="0" w:color="auto"/>
                    <w:left w:val="none" w:sz="0" w:space="0" w:color="auto"/>
                    <w:bottom w:val="none" w:sz="0" w:space="0" w:color="auto"/>
                    <w:right w:val="none" w:sz="0" w:space="0" w:color="auto"/>
                  </w:divBdr>
                </w:div>
              </w:divsChild>
            </w:div>
            <w:div w:id="460266038">
              <w:marLeft w:val="0"/>
              <w:marRight w:val="0"/>
              <w:marTop w:val="0"/>
              <w:marBottom w:val="0"/>
              <w:divBdr>
                <w:top w:val="none" w:sz="0" w:space="0" w:color="auto"/>
                <w:left w:val="none" w:sz="0" w:space="0" w:color="auto"/>
                <w:bottom w:val="none" w:sz="0" w:space="0" w:color="auto"/>
                <w:right w:val="none" w:sz="0" w:space="0" w:color="auto"/>
              </w:divBdr>
              <w:divsChild>
                <w:div w:id="459107869">
                  <w:marLeft w:val="640"/>
                  <w:marRight w:val="0"/>
                  <w:marTop w:val="0"/>
                  <w:marBottom w:val="0"/>
                  <w:divBdr>
                    <w:top w:val="none" w:sz="0" w:space="0" w:color="auto"/>
                    <w:left w:val="none" w:sz="0" w:space="0" w:color="auto"/>
                    <w:bottom w:val="none" w:sz="0" w:space="0" w:color="auto"/>
                    <w:right w:val="none" w:sz="0" w:space="0" w:color="auto"/>
                  </w:divBdr>
                </w:div>
                <w:div w:id="112095454">
                  <w:marLeft w:val="640"/>
                  <w:marRight w:val="0"/>
                  <w:marTop w:val="0"/>
                  <w:marBottom w:val="0"/>
                  <w:divBdr>
                    <w:top w:val="none" w:sz="0" w:space="0" w:color="auto"/>
                    <w:left w:val="none" w:sz="0" w:space="0" w:color="auto"/>
                    <w:bottom w:val="none" w:sz="0" w:space="0" w:color="auto"/>
                    <w:right w:val="none" w:sz="0" w:space="0" w:color="auto"/>
                  </w:divBdr>
                </w:div>
                <w:div w:id="567765481">
                  <w:marLeft w:val="640"/>
                  <w:marRight w:val="0"/>
                  <w:marTop w:val="0"/>
                  <w:marBottom w:val="0"/>
                  <w:divBdr>
                    <w:top w:val="none" w:sz="0" w:space="0" w:color="auto"/>
                    <w:left w:val="none" w:sz="0" w:space="0" w:color="auto"/>
                    <w:bottom w:val="none" w:sz="0" w:space="0" w:color="auto"/>
                    <w:right w:val="none" w:sz="0" w:space="0" w:color="auto"/>
                  </w:divBdr>
                </w:div>
                <w:div w:id="753284604">
                  <w:marLeft w:val="640"/>
                  <w:marRight w:val="0"/>
                  <w:marTop w:val="0"/>
                  <w:marBottom w:val="0"/>
                  <w:divBdr>
                    <w:top w:val="none" w:sz="0" w:space="0" w:color="auto"/>
                    <w:left w:val="none" w:sz="0" w:space="0" w:color="auto"/>
                    <w:bottom w:val="none" w:sz="0" w:space="0" w:color="auto"/>
                    <w:right w:val="none" w:sz="0" w:space="0" w:color="auto"/>
                  </w:divBdr>
                </w:div>
                <w:div w:id="533228943">
                  <w:marLeft w:val="640"/>
                  <w:marRight w:val="0"/>
                  <w:marTop w:val="0"/>
                  <w:marBottom w:val="0"/>
                  <w:divBdr>
                    <w:top w:val="none" w:sz="0" w:space="0" w:color="auto"/>
                    <w:left w:val="none" w:sz="0" w:space="0" w:color="auto"/>
                    <w:bottom w:val="none" w:sz="0" w:space="0" w:color="auto"/>
                    <w:right w:val="none" w:sz="0" w:space="0" w:color="auto"/>
                  </w:divBdr>
                </w:div>
                <w:div w:id="1109659885">
                  <w:marLeft w:val="640"/>
                  <w:marRight w:val="0"/>
                  <w:marTop w:val="0"/>
                  <w:marBottom w:val="0"/>
                  <w:divBdr>
                    <w:top w:val="none" w:sz="0" w:space="0" w:color="auto"/>
                    <w:left w:val="none" w:sz="0" w:space="0" w:color="auto"/>
                    <w:bottom w:val="none" w:sz="0" w:space="0" w:color="auto"/>
                    <w:right w:val="none" w:sz="0" w:space="0" w:color="auto"/>
                  </w:divBdr>
                </w:div>
                <w:div w:id="1364939565">
                  <w:marLeft w:val="640"/>
                  <w:marRight w:val="0"/>
                  <w:marTop w:val="0"/>
                  <w:marBottom w:val="0"/>
                  <w:divBdr>
                    <w:top w:val="none" w:sz="0" w:space="0" w:color="auto"/>
                    <w:left w:val="none" w:sz="0" w:space="0" w:color="auto"/>
                    <w:bottom w:val="none" w:sz="0" w:space="0" w:color="auto"/>
                    <w:right w:val="none" w:sz="0" w:space="0" w:color="auto"/>
                  </w:divBdr>
                </w:div>
                <w:div w:id="393744380">
                  <w:marLeft w:val="640"/>
                  <w:marRight w:val="0"/>
                  <w:marTop w:val="0"/>
                  <w:marBottom w:val="0"/>
                  <w:divBdr>
                    <w:top w:val="none" w:sz="0" w:space="0" w:color="auto"/>
                    <w:left w:val="none" w:sz="0" w:space="0" w:color="auto"/>
                    <w:bottom w:val="none" w:sz="0" w:space="0" w:color="auto"/>
                    <w:right w:val="none" w:sz="0" w:space="0" w:color="auto"/>
                  </w:divBdr>
                </w:div>
                <w:div w:id="1301039115">
                  <w:marLeft w:val="640"/>
                  <w:marRight w:val="0"/>
                  <w:marTop w:val="0"/>
                  <w:marBottom w:val="0"/>
                  <w:divBdr>
                    <w:top w:val="none" w:sz="0" w:space="0" w:color="auto"/>
                    <w:left w:val="none" w:sz="0" w:space="0" w:color="auto"/>
                    <w:bottom w:val="none" w:sz="0" w:space="0" w:color="auto"/>
                    <w:right w:val="none" w:sz="0" w:space="0" w:color="auto"/>
                  </w:divBdr>
                </w:div>
                <w:div w:id="1778137550">
                  <w:marLeft w:val="640"/>
                  <w:marRight w:val="0"/>
                  <w:marTop w:val="0"/>
                  <w:marBottom w:val="0"/>
                  <w:divBdr>
                    <w:top w:val="none" w:sz="0" w:space="0" w:color="auto"/>
                    <w:left w:val="none" w:sz="0" w:space="0" w:color="auto"/>
                    <w:bottom w:val="none" w:sz="0" w:space="0" w:color="auto"/>
                    <w:right w:val="none" w:sz="0" w:space="0" w:color="auto"/>
                  </w:divBdr>
                </w:div>
                <w:div w:id="664407040">
                  <w:marLeft w:val="640"/>
                  <w:marRight w:val="0"/>
                  <w:marTop w:val="0"/>
                  <w:marBottom w:val="0"/>
                  <w:divBdr>
                    <w:top w:val="none" w:sz="0" w:space="0" w:color="auto"/>
                    <w:left w:val="none" w:sz="0" w:space="0" w:color="auto"/>
                    <w:bottom w:val="none" w:sz="0" w:space="0" w:color="auto"/>
                    <w:right w:val="none" w:sz="0" w:space="0" w:color="auto"/>
                  </w:divBdr>
                </w:div>
                <w:div w:id="1977635291">
                  <w:marLeft w:val="640"/>
                  <w:marRight w:val="0"/>
                  <w:marTop w:val="0"/>
                  <w:marBottom w:val="0"/>
                  <w:divBdr>
                    <w:top w:val="none" w:sz="0" w:space="0" w:color="auto"/>
                    <w:left w:val="none" w:sz="0" w:space="0" w:color="auto"/>
                    <w:bottom w:val="none" w:sz="0" w:space="0" w:color="auto"/>
                    <w:right w:val="none" w:sz="0" w:space="0" w:color="auto"/>
                  </w:divBdr>
                </w:div>
                <w:div w:id="1421944317">
                  <w:marLeft w:val="640"/>
                  <w:marRight w:val="0"/>
                  <w:marTop w:val="0"/>
                  <w:marBottom w:val="0"/>
                  <w:divBdr>
                    <w:top w:val="none" w:sz="0" w:space="0" w:color="auto"/>
                    <w:left w:val="none" w:sz="0" w:space="0" w:color="auto"/>
                    <w:bottom w:val="none" w:sz="0" w:space="0" w:color="auto"/>
                    <w:right w:val="none" w:sz="0" w:space="0" w:color="auto"/>
                  </w:divBdr>
                </w:div>
                <w:div w:id="1862008935">
                  <w:marLeft w:val="640"/>
                  <w:marRight w:val="0"/>
                  <w:marTop w:val="0"/>
                  <w:marBottom w:val="0"/>
                  <w:divBdr>
                    <w:top w:val="none" w:sz="0" w:space="0" w:color="auto"/>
                    <w:left w:val="none" w:sz="0" w:space="0" w:color="auto"/>
                    <w:bottom w:val="none" w:sz="0" w:space="0" w:color="auto"/>
                    <w:right w:val="none" w:sz="0" w:space="0" w:color="auto"/>
                  </w:divBdr>
                </w:div>
                <w:div w:id="1692221906">
                  <w:marLeft w:val="640"/>
                  <w:marRight w:val="0"/>
                  <w:marTop w:val="0"/>
                  <w:marBottom w:val="0"/>
                  <w:divBdr>
                    <w:top w:val="none" w:sz="0" w:space="0" w:color="auto"/>
                    <w:left w:val="none" w:sz="0" w:space="0" w:color="auto"/>
                    <w:bottom w:val="none" w:sz="0" w:space="0" w:color="auto"/>
                    <w:right w:val="none" w:sz="0" w:space="0" w:color="auto"/>
                  </w:divBdr>
                </w:div>
                <w:div w:id="752119408">
                  <w:marLeft w:val="640"/>
                  <w:marRight w:val="0"/>
                  <w:marTop w:val="0"/>
                  <w:marBottom w:val="0"/>
                  <w:divBdr>
                    <w:top w:val="none" w:sz="0" w:space="0" w:color="auto"/>
                    <w:left w:val="none" w:sz="0" w:space="0" w:color="auto"/>
                    <w:bottom w:val="none" w:sz="0" w:space="0" w:color="auto"/>
                    <w:right w:val="none" w:sz="0" w:space="0" w:color="auto"/>
                  </w:divBdr>
                </w:div>
                <w:div w:id="1959942753">
                  <w:marLeft w:val="640"/>
                  <w:marRight w:val="0"/>
                  <w:marTop w:val="0"/>
                  <w:marBottom w:val="0"/>
                  <w:divBdr>
                    <w:top w:val="none" w:sz="0" w:space="0" w:color="auto"/>
                    <w:left w:val="none" w:sz="0" w:space="0" w:color="auto"/>
                    <w:bottom w:val="none" w:sz="0" w:space="0" w:color="auto"/>
                    <w:right w:val="none" w:sz="0" w:space="0" w:color="auto"/>
                  </w:divBdr>
                </w:div>
                <w:div w:id="1261765197">
                  <w:marLeft w:val="640"/>
                  <w:marRight w:val="0"/>
                  <w:marTop w:val="0"/>
                  <w:marBottom w:val="0"/>
                  <w:divBdr>
                    <w:top w:val="none" w:sz="0" w:space="0" w:color="auto"/>
                    <w:left w:val="none" w:sz="0" w:space="0" w:color="auto"/>
                    <w:bottom w:val="none" w:sz="0" w:space="0" w:color="auto"/>
                    <w:right w:val="none" w:sz="0" w:space="0" w:color="auto"/>
                  </w:divBdr>
                </w:div>
                <w:div w:id="1457259391">
                  <w:marLeft w:val="640"/>
                  <w:marRight w:val="0"/>
                  <w:marTop w:val="0"/>
                  <w:marBottom w:val="0"/>
                  <w:divBdr>
                    <w:top w:val="none" w:sz="0" w:space="0" w:color="auto"/>
                    <w:left w:val="none" w:sz="0" w:space="0" w:color="auto"/>
                    <w:bottom w:val="none" w:sz="0" w:space="0" w:color="auto"/>
                    <w:right w:val="none" w:sz="0" w:space="0" w:color="auto"/>
                  </w:divBdr>
                </w:div>
                <w:div w:id="602960312">
                  <w:marLeft w:val="640"/>
                  <w:marRight w:val="0"/>
                  <w:marTop w:val="0"/>
                  <w:marBottom w:val="0"/>
                  <w:divBdr>
                    <w:top w:val="none" w:sz="0" w:space="0" w:color="auto"/>
                    <w:left w:val="none" w:sz="0" w:space="0" w:color="auto"/>
                    <w:bottom w:val="none" w:sz="0" w:space="0" w:color="auto"/>
                    <w:right w:val="none" w:sz="0" w:space="0" w:color="auto"/>
                  </w:divBdr>
                </w:div>
                <w:div w:id="1107698588">
                  <w:marLeft w:val="640"/>
                  <w:marRight w:val="0"/>
                  <w:marTop w:val="0"/>
                  <w:marBottom w:val="0"/>
                  <w:divBdr>
                    <w:top w:val="none" w:sz="0" w:space="0" w:color="auto"/>
                    <w:left w:val="none" w:sz="0" w:space="0" w:color="auto"/>
                    <w:bottom w:val="none" w:sz="0" w:space="0" w:color="auto"/>
                    <w:right w:val="none" w:sz="0" w:space="0" w:color="auto"/>
                  </w:divBdr>
                </w:div>
                <w:div w:id="677074937">
                  <w:marLeft w:val="640"/>
                  <w:marRight w:val="0"/>
                  <w:marTop w:val="0"/>
                  <w:marBottom w:val="0"/>
                  <w:divBdr>
                    <w:top w:val="none" w:sz="0" w:space="0" w:color="auto"/>
                    <w:left w:val="none" w:sz="0" w:space="0" w:color="auto"/>
                    <w:bottom w:val="none" w:sz="0" w:space="0" w:color="auto"/>
                    <w:right w:val="none" w:sz="0" w:space="0" w:color="auto"/>
                  </w:divBdr>
                </w:div>
                <w:div w:id="254443403">
                  <w:marLeft w:val="640"/>
                  <w:marRight w:val="0"/>
                  <w:marTop w:val="0"/>
                  <w:marBottom w:val="0"/>
                  <w:divBdr>
                    <w:top w:val="none" w:sz="0" w:space="0" w:color="auto"/>
                    <w:left w:val="none" w:sz="0" w:space="0" w:color="auto"/>
                    <w:bottom w:val="none" w:sz="0" w:space="0" w:color="auto"/>
                    <w:right w:val="none" w:sz="0" w:space="0" w:color="auto"/>
                  </w:divBdr>
                </w:div>
                <w:div w:id="608440475">
                  <w:marLeft w:val="640"/>
                  <w:marRight w:val="0"/>
                  <w:marTop w:val="0"/>
                  <w:marBottom w:val="0"/>
                  <w:divBdr>
                    <w:top w:val="none" w:sz="0" w:space="0" w:color="auto"/>
                    <w:left w:val="none" w:sz="0" w:space="0" w:color="auto"/>
                    <w:bottom w:val="none" w:sz="0" w:space="0" w:color="auto"/>
                    <w:right w:val="none" w:sz="0" w:space="0" w:color="auto"/>
                  </w:divBdr>
                </w:div>
                <w:div w:id="257326346">
                  <w:marLeft w:val="640"/>
                  <w:marRight w:val="0"/>
                  <w:marTop w:val="0"/>
                  <w:marBottom w:val="0"/>
                  <w:divBdr>
                    <w:top w:val="none" w:sz="0" w:space="0" w:color="auto"/>
                    <w:left w:val="none" w:sz="0" w:space="0" w:color="auto"/>
                    <w:bottom w:val="none" w:sz="0" w:space="0" w:color="auto"/>
                    <w:right w:val="none" w:sz="0" w:space="0" w:color="auto"/>
                  </w:divBdr>
                </w:div>
                <w:div w:id="622271689">
                  <w:marLeft w:val="640"/>
                  <w:marRight w:val="0"/>
                  <w:marTop w:val="0"/>
                  <w:marBottom w:val="0"/>
                  <w:divBdr>
                    <w:top w:val="none" w:sz="0" w:space="0" w:color="auto"/>
                    <w:left w:val="none" w:sz="0" w:space="0" w:color="auto"/>
                    <w:bottom w:val="none" w:sz="0" w:space="0" w:color="auto"/>
                    <w:right w:val="none" w:sz="0" w:space="0" w:color="auto"/>
                  </w:divBdr>
                </w:div>
                <w:div w:id="1653946207">
                  <w:marLeft w:val="640"/>
                  <w:marRight w:val="0"/>
                  <w:marTop w:val="0"/>
                  <w:marBottom w:val="0"/>
                  <w:divBdr>
                    <w:top w:val="none" w:sz="0" w:space="0" w:color="auto"/>
                    <w:left w:val="none" w:sz="0" w:space="0" w:color="auto"/>
                    <w:bottom w:val="none" w:sz="0" w:space="0" w:color="auto"/>
                    <w:right w:val="none" w:sz="0" w:space="0" w:color="auto"/>
                  </w:divBdr>
                </w:div>
                <w:div w:id="1368064883">
                  <w:marLeft w:val="640"/>
                  <w:marRight w:val="0"/>
                  <w:marTop w:val="0"/>
                  <w:marBottom w:val="0"/>
                  <w:divBdr>
                    <w:top w:val="none" w:sz="0" w:space="0" w:color="auto"/>
                    <w:left w:val="none" w:sz="0" w:space="0" w:color="auto"/>
                    <w:bottom w:val="none" w:sz="0" w:space="0" w:color="auto"/>
                    <w:right w:val="none" w:sz="0" w:space="0" w:color="auto"/>
                  </w:divBdr>
                </w:div>
                <w:div w:id="1342195838">
                  <w:marLeft w:val="640"/>
                  <w:marRight w:val="0"/>
                  <w:marTop w:val="0"/>
                  <w:marBottom w:val="0"/>
                  <w:divBdr>
                    <w:top w:val="none" w:sz="0" w:space="0" w:color="auto"/>
                    <w:left w:val="none" w:sz="0" w:space="0" w:color="auto"/>
                    <w:bottom w:val="none" w:sz="0" w:space="0" w:color="auto"/>
                    <w:right w:val="none" w:sz="0" w:space="0" w:color="auto"/>
                  </w:divBdr>
                </w:div>
                <w:div w:id="369107160">
                  <w:marLeft w:val="640"/>
                  <w:marRight w:val="0"/>
                  <w:marTop w:val="0"/>
                  <w:marBottom w:val="0"/>
                  <w:divBdr>
                    <w:top w:val="none" w:sz="0" w:space="0" w:color="auto"/>
                    <w:left w:val="none" w:sz="0" w:space="0" w:color="auto"/>
                    <w:bottom w:val="none" w:sz="0" w:space="0" w:color="auto"/>
                    <w:right w:val="none" w:sz="0" w:space="0" w:color="auto"/>
                  </w:divBdr>
                </w:div>
                <w:div w:id="292643301">
                  <w:marLeft w:val="640"/>
                  <w:marRight w:val="0"/>
                  <w:marTop w:val="0"/>
                  <w:marBottom w:val="0"/>
                  <w:divBdr>
                    <w:top w:val="none" w:sz="0" w:space="0" w:color="auto"/>
                    <w:left w:val="none" w:sz="0" w:space="0" w:color="auto"/>
                    <w:bottom w:val="none" w:sz="0" w:space="0" w:color="auto"/>
                    <w:right w:val="none" w:sz="0" w:space="0" w:color="auto"/>
                  </w:divBdr>
                </w:div>
                <w:div w:id="801852226">
                  <w:marLeft w:val="640"/>
                  <w:marRight w:val="0"/>
                  <w:marTop w:val="0"/>
                  <w:marBottom w:val="0"/>
                  <w:divBdr>
                    <w:top w:val="none" w:sz="0" w:space="0" w:color="auto"/>
                    <w:left w:val="none" w:sz="0" w:space="0" w:color="auto"/>
                    <w:bottom w:val="none" w:sz="0" w:space="0" w:color="auto"/>
                    <w:right w:val="none" w:sz="0" w:space="0" w:color="auto"/>
                  </w:divBdr>
                </w:div>
                <w:div w:id="891648289">
                  <w:marLeft w:val="640"/>
                  <w:marRight w:val="0"/>
                  <w:marTop w:val="0"/>
                  <w:marBottom w:val="0"/>
                  <w:divBdr>
                    <w:top w:val="none" w:sz="0" w:space="0" w:color="auto"/>
                    <w:left w:val="none" w:sz="0" w:space="0" w:color="auto"/>
                    <w:bottom w:val="none" w:sz="0" w:space="0" w:color="auto"/>
                    <w:right w:val="none" w:sz="0" w:space="0" w:color="auto"/>
                  </w:divBdr>
                </w:div>
                <w:div w:id="264389161">
                  <w:marLeft w:val="640"/>
                  <w:marRight w:val="0"/>
                  <w:marTop w:val="0"/>
                  <w:marBottom w:val="0"/>
                  <w:divBdr>
                    <w:top w:val="none" w:sz="0" w:space="0" w:color="auto"/>
                    <w:left w:val="none" w:sz="0" w:space="0" w:color="auto"/>
                    <w:bottom w:val="none" w:sz="0" w:space="0" w:color="auto"/>
                    <w:right w:val="none" w:sz="0" w:space="0" w:color="auto"/>
                  </w:divBdr>
                </w:div>
                <w:div w:id="830022624">
                  <w:marLeft w:val="640"/>
                  <w:marRight w:val="0"/>
                  <w:marTop w:val="0"/>
                  <w:marBottom w:val="0"/>
                  <w:divBdr>
                    <w:top w:val="none" w:sz="0" w:space="0" w:color="auto"/>
                    <w:left w:val="none" w:sz="0" w:space="0" w:color="auto"/>
                    <w:bottom w:val="none" w:sz="0" w:space="0" w:color="auto"/>
                    <w:right w:val="none" w:sz="0" w:space="0" w:color="auto"/>
                  </w:divBdr>
                </w:div>
                <w:div w:id="1834055964">
                  <w:marLeft w:val="640"/>
                  <w:marRight w:val="0"/>
                  <w:marTop w:val="0"/>
                  <w:marBottom w:val="0"/>
                  <w:divBdr>
                    <w:top w:val="none" w:sz="0" w:space="0" w:color="auto"/>
                    <w:left w:val="none" w:sz="0" w:space="0" w:color="auto"/>
                    <w:bottom w:val="none" w:sz="0" w:space="0" w:color="auto"/>
                    <w:right w:val="none" w:sz="0" w:space="0" w:color="auto"/>
                  </w:divBdr>
                </w:div>
                <w:div w:id="1596554280">
                  <w:marLeft w:val="640"/>
                  <w:marRight w:val="0"/>
                  <w:marTop w:val="0"/>
                  <w:marBottom w:val="0"/>
                  <w:divBdr>
                    <w:top w:val="none" w:sz="0" w:space="0" w:color="auto"/>
                    <w:left w:val="none" w:sz="0" w:space="0" w:color="auto"/>
                    <w:bottom w:val="none" w:sz="0" w:space="0" w:color="auto"/>
                    <w:right w:val="none" w:sz="0" w:space="0" w:color="auto"/>
                  </w:divBdr>
                </w:div>
                <w:div w:id="865948038">
                  <w:marLeft w:val="640"/>
                  <w:marRight w:val="0"/>
                  <w:marTop w:val="0"/>
                  <w:marBottom w:val="0"/>
                  <w:divBdr>
                    <w:top w:val="none" w:sz="0" w:space="0" w:color="auto"/>
                    <w:left w:val="none" w:sz="0" w:space="0" w:color="auto"/>
                    <w:bottom w:val="none" w:sz="0" w:space="0" w:color="auto"/>
                    <w:right w:val="none" w:sz="0" w:space="0" w:color="auto"/>
                  </w:divBdr>
                </w:div>
                <w:div w:id="252931977">
                  <w:marLeft w:val="640"/>
                  <w:marRight w:val="0"/>
                  <w:marTop w:val="0"/>
                  <w:marBottom w:val="0"/>
                  <w:divBdr>
                    <w:top w:val="none" w:sz="0" w:space="0" w:color="auto"/>
                    <w:left w:val="none" w:sz="0" w:space="0" w:color="auto"/>
                    <w:bottom w:val="none" w:sz="0" w:space="0" w:color="auto"/>
                    <w:right w:val="none" w:sz="0" w:space="0" w:color="auto"/>
                  </w:divBdr>
                </w:div>
                <w:div w:id="106849099">
                  <w:marLeft w:val="640"/>
                  <w:marRight w:val="0"/>
                  <w:marTop w:val="0"/>
                  <w:marBottom w:val="0"/>
                  <w:divBdr>
                    <w:top w:val="none" w:sz="0" w:space="0" w:color="auto"/>
                    <w:left w:val="none" w:sz="0" w:space="0" w:color="auto"/>
                    <w:bottom w:val="none" w:sz="0" w:space="0" w:color="auto"/>
                    <w:right w:val="none" w:sz="0" w:space="0" w:color="auto"/>
                  </w:divBdr>
                </w:div>
                <w:div w:id="1322344789">
                  <w:marLeft w:val="640"/>
                  <w:marRight w:val="0"/>
                  <w:marTop w:val="0"/>
                  <w:marBottom w:val="0"/>
                  <w:divBdr>
                    <w:top w:val="none" w:sz="0" w:space="0" w:color="auto"/>
                    <w:left w:val="none" w:sz="0" w:space="0" w:color="auto"/>
                    <w:bottom w:val="none" w:sz="0" w:space="0" w:color="auto"/>
                    <w:right w:val="none" w:sz="0" w:space="0" w:color="auto"/>
                  </w:divBdr>
                </w:div>
              </w:divsChild>
            </w:div>
            <w:div w:id="996953463">
              <w:marLeft w:val="0"/>
              <w:marRight w:val="0"/>
              <w:marTop w:val="0"/>
              <w:marBottom w:val="0"/>
              <w:divBdr>
                <w:top w:val="none" w:sz="0" w:space="0" w:color="auto"/>
                <w:left w:val="none" w:sz="0" w:space="0" w:color="auto"/>
                <w:bottom w:val="none" w:sz="0" w:space="0" w:color="auto"/>
                <w:right w:val="none" w:sz="0" w:space="0" w:color="auto"/>
              </w:divBdr>
              <w:divsChild>
                <w:div w:id="497159273">
                  <w:marLeft w:val="640"/>
                  <w:marRight w:val="0"/>
                  <w:marTop w:val="0"/>
                  <w:marBottom w:val="0"/>
                  <w:divBdr>
                    <w:top w:val="none" w:sz="0" w:space="0" w:color="auto"/>
                    <w:left w:val="none" w:sz="0" w:space="0" w:color="auto"/>
                    <w:bottom w:val="none" w:sz="0" w:space="0" w:color="auto"/>
                    <w:right w:val="none" w:sz="0" w:space="0" w:color="auto"/>
                  </w:divBdr>
                </w:div>
                <w:div w:id="392045878">
                  <w:marLeft w:val="640"/>
                  <w:marRight w:val="0"/>
                  <w:marTop w:val="0"/>
                  <w:marBottom w:val="0"/>
                  <w:divBdr>
                    <w:top w:val="none" w:sz="0" w:space="0" w:color="auto"/>
                    <w:left w:val="none" w:sz="0" w:space="0" w:color="auto"/>
                    <w:bottom w:val="none" w:sz="0" w:space="0" w:color="auto"/>
                    <w:right w:val="none" w:sz="0" w:space="0" w:color="auto"/>
                  </w:divBdr>
                </w:div>
                <w:div w:id="584345896">
                  <w:marLeft w:val="640"/>
                  <w:marRight w:val="0"/>
                  <w:marTop w:val="0"/>
                  <w:marBottom w:val="0"/>
                  <w:divBdr>
                    <w:top w:val="none" w:sz="0" w:space="0" w:color="auto"/>
                    <w:left w:val="none" w:sz="0" w:space="0" w:color="auto"/>
                    <w:bottom w:val="none" w:sz="0" w:space="0" w:color="auto"/>
                    <w:right w:val="none" w:sz="0" w:space="0" w:color="auto"/>
                  </w:divBdr>
                </w:div>
                <w:div w:id="942612667">
                  <w:marLeft w:val="640"/>
                  <w:marRight w:val="0"/>
                  <w:marTop w:val="0"/>
                  <w:marBottom w:val="0"/>
                  <w:divBdr>
                    <w:top w:val="none" w:sz="0" w:space="0" w:color="auto"/>
                    <w:left w:val="none" w:sz="0" w:space="0" w:color="auto"/>
                    <w:bottom w:val="none" w:sz="0" w:space="0" w:color="auto"/>
                    <w:right w:val="none" w:sz="0" w:space="0" w:color="auto"/>
                  </w:divBdr>
                </w:div>
                <w:div w:id="1242256006">
                  <w:marLeft w:val="640"/>
                  <w:marRight w:val="0"/>
                  <w:marTop w:val="0"/>
                  <w:marBottom w:val="0"/>
                  <w:divBdr>
                    <w:top w:val="none" w:sz="0" w:space="0" w:color="auto"/>
                    <w:left w:val="none" w:sz="0" w:space="0" w:color="auto"/>
                    <w:bottom w:val="none" w:sz="0" w:space="0" w:color="auto"/>
                    <w:right w:val="none" w:sz="0" w:space="0" w:color="auto"/>
                  </w:divBdr>
                </w:div>
                <w:div w:id="309025093">
                  <w:marLeft w:val="640"/>
                  <w:marRight w:val="0"/>
                  <w:marTop w:val="0"/>
                  <w:marBottom w:val="0"/>
                  <w:divBdr>
                    <w:top w:val="none" w:sz="0" w:space="0" w:color="auto"/>
                    <w:left w:val="none" w:sz="0" w:space="0" w:color="auto"/>
                    <w:bottom w:val="none" w:sz="0" w:space="0" w:color="auto"/>
                    <w:right w:val="none" w:sz="0" w:space="0" w:color="auto"/>
                  </w:divBdr>
                </w:div>
                <w:div w:id="1110927770">
                  <w:marLeft w:val="640"/>
                  <w:marRight w:val="0"/>
                  <w:marTop w:val="0"/>
                  <w:marBottom w:val="0"/>
                  <w:divBdr>
                    <w:top w:val="none" w:sz="0" w:space="0" w:color="auto"/>
                    <w:left w:val="none" w:sz="0" w:space="0" w:color="auto"/>
                    <w:bottom w:val="none" w:sz="0" w:space="0" w:color="auto"/>
                    <w:right w:val="none" w:sz="0" w:space="0" w:color="auto"/>
                  </w:divBdr>
                </w:div>
                <w:div w:id="1390878517">
                  <w:marLeft w:val="640"/>
                  <w:marRight w:val="0"/>
                  <w:marTop w:val="0"/>
                  <w:marBottom w:val="0"/>
                  <w:divBdr>
                    <w:top w:val="none" w:sz="0" w:space="0" w:color="auto"/>
                    <w:left w:val="none" w:sz="0" w:space="0" w:color="auto"/>
                    <w:bottom w:val="none" w:sz="0" w:space="0" w:color="auto"/>
                    <w:right w:val="none" w:sz="0" w:space="0" w:color="auto"/>
                  </w:divBdr>
                </w:div>
                <w:div w:id="1086683745">
                  <w:marLeft w:val="640"/>
                  <w:marRight w:val="0"/>
                  <w:marTop w:val="0"/>
                  <w:marBottom w:val="0"/>
                  <w:divBdr>
                    <w:top w:val="none" w:sz="0" w:space="0" w:color="auto"/>
                    <w:left w:val="none" w:sz="0" w:space="0" w:color="auto"/>
                    <w:bottom w:val="none" w:sz="0" w:space="0" w:color="auto"/>
                    <w:right w:val="none" w:sz="0" w:space="0" w:color="auto"/>
                  </w:divBdr>
                </w:div>
                <w:div w:id="244001351">
                  <w:marLeft w:val="640"/>
                  <w:marRight w:val="0"/>
                  <w:marTop w:val="0"/>
                  <w:marBottom w:val="0"/>
                  <w:divBdr>
                    <w:top w:val="none" w:sz="0" w:space="0" w:color="auto"/>
                    <w:left w:val="none" w:sz="0" w:space="0" w:color="auto"/>
                    <w:bottom w:val="none" w:sz="0" w:space="0" w:color="auto"/>
                    <w:right w:val="none" w:sz="0" w:space="0" w:color="auto"/>
                  </w:divBdr>
                </w:div>
                <w:div w:id="2004355893">
                  <w:marLeft w:val="640"/>
                  <w:marRight w:val="0"/>
                  <w:marTop w:val="0"/>
                  <w:marBottom w:val="0"/>
                  <w:divBdr>
                    <w:top w:val="none" w:sz="0" w:space="0" w:color="auto"/>
                    <w:left w:val="none" w:sz="0" w:space="0" w:color="auto"/>
                    <w:bottom w:val="none" w:sz="0" w:space="0" w:color="auto"/>
                    <w:right w:val="none" w:sz="0" w:space="0" w:color="auto"/>
                  </w:divBdr>
                </w:div>
                <w:div w:id="213322533">
                  <w:marLeft w:val="640"/>
                  <w:marRight w:val="0"/>
                  <w:marTop w:val="0"/>
                  <w:marBottom w:val="0"/>
                  <w:divBdr>
                    <w:top w:val="none" w:sz="0" w:space="0" w:color="auto"/>
                    <w:left w:val="none" w:sz="0" w:space="0" w:color="auto"/>
                    <w:bottom w:val="none" w:sz="0" w:space="0" w:color="auto"/>
                    <w:right w:val="none" w:sz="0" w:space="0" w:color="auto"/>
                  </w:divBdr>
                </w:div>
                <w:div w:id="626593661">
                  <w:marLeft w:val="640"/>
                  <w:marRight w:val="0"/>
                  <w:marTop w:val="0"/>
                  <w:marBottom w:val="0"/>
                  <w:divBdr>
                    <w:top w:val="none" w:sz="0" w:space="0" w:color="auto"/>
                    <w:left w:val="none" w:sz="0" w:space="0" w:color="auto"/>
                    <w:bottom w:val="none" w:sz="0" w:space="0" w:color="auto"/>
                    <w:right w:val="none" w:sz="0" w:space="0" w:color="auto"/>
                  </w:divBdr>
                </w:div>
                <w:div w:id="875509085">
                  <w:marLeft w:val="640"/>
                  <w:marRight w:val="0"/>
                  <w:marTop w:val="0"/>
                  <w:marBottom w:val="0"/>
                  <w:divBdr>
                    <w:top w:val="none" w:sz="0" w:space="0" w:color="auto"/>
                    <w:left w:val="none" w:sz="0" w:space="0" w:color="auto"/>
                    <w:bottom w:val="none" w:sz="0" w:space="0" w:color="auto"/>
                    <w:right w:val="none" w:sz="0" w:space="0" w:color="auto"/>
                  </w:divBdr>
                </w:div>
                <w:div w:id="1216967882">
                  <w:marLeft w:val="640"/>
                  <w:marRight w:val="0"/>
                  <w:marTop w:val="0"/>
                  <w:marBottom w:val="0"/>
                  <w:divBdr>
                    <w:top w:val="none" w:sz="0" w:space="0" w:color="auto"/>
                    <w:left w:val="none" w:sz="0" w:space="0" w:color="auto"/>
                    <w:bottom w:val="none" w:sz="0" w:space="0" w:color="auto"/>
                    <w:right w:val="none" w:sz="0" w:space="0" w:color="auto"/>
                  </w:divBdr>
                </w:div>
                <w:div w:id="518854272">
                  <w:marLeft w:val="640"/>
                  <w:marRight w:val="0"/>
                  <w:marTop w:val="0"/>
                  <w:marBottom w:val="0"/>
                  <w:divBdr>
                    <w:top w:val="none" w:sz="0" w:space="0" w:color="auto"/>
                    <w:left w:val="none" w:sz="0" w:space="0" w:color="auto"/>
                    <w:bottom w:val="none" w:sz="0" w:space="0" w:color="auto"/>
                    <w:right w:val="none" w:sz="0" w:space="0" w:color="auto"/>
                  </w:divBdr>
                </w:div>
                <w:div w:id="802886913">
                  <w:marLeft w:val="640"/>
                  <w:marRight w:val="0"/>
                  <w:marTop w:val="0"/>
                  <w:marBottom w:val="0"/>
                  <w:divBdr>
                    <w:top w:val="none" w:sz="0" w:space="0" w:color="auto"/>
                    <w:left w:val="none" w:sz="0" w:space="0" w:color="auto"/>
                    <w:bottom w:val="none" w:sz="0" w:space="0" w:color="auto"/>
                    <w:right w:val="none" w:sz="0" w:space="0" w:color="auto"/>
                  </w:divBdr>
                </w:div>
                <w:div w:id="1595045490">
                  <w:marLeft w:val="640"/>
                  <w:marRight w:val="0"/>
                  <w:marTop w:val="0"/>
                  <w:marBottom w:val="0"/>
                  <w:divBdr>
                    <w:top w:val="none" w:sz="0" w:space="0" w:color="auto"/>
                    <w:left w:val="none" w:sz="0" w:space="0" w:color="auto"/>
                    <w:bottom w:val="none" w:sz="0" w:space="0" w:color="auto"/>
                    <w:right w:val="none" w:sz="0" w:space="0" w:color="auto"/>
                  </w:divBdr>
                </w:div>
                <w:div w:id="555892694">
                  <w:marLeft w:val="640"/>
                  <w:marRight w:val="0"/>
                  <w:marTop w:val="0"/>
                  <w:marBottom w:val="0"/>
                  <w:divBdr>
                    <w:top w:val="none" w:sz="0" w:space="0" w:color="auto"/>
                    <w:left w:val="none" w:sz="0" w:space="0" w:color="auto"/>
                    <w:bottom w:val="none" w:sz="0" w:space="0" w:color="auto"/>
                    <w:right w:val="none" w:sz="0" w:space="0" w:color="auto"/>
                  </w:divBdr>
                </w:div>
                <w:div w:id="433479346">
                  <w:marLeft w:val="640"/>
                  <w:marRight w:val="0"/>
                  <w:marTop w:val="0"/>
                  <w:marBottom w:val="0"/>
                  <w:divBdr>
                    <w:top w:val="none" w:sz="0" w:space="0" w:color="auto"/>
                    <w:left w:val="none" w:sz="0" w:space="0" w:color="auto"/>
                    <w:bottom w:val="none" w:sz="0" w:space="0" w:color="auto"/>
                    <w:right w:val="none" w:sz="0" w:space="0" w:color="auto"/>
                  </w:divBdr>
                </w:div>
                <w:div w:id="2100364097">
                  <w:marLeft w:val="640"/>
                  <w:marRight w:val="0"/>
                  <w:marTop w:val="0"/>
                  <w:marBottom w:val="0"/>
                  <w:divBdr>
                    <w:top w:val="none" w:sz="0" w:space="0" w:color="auto"/>
                    <w:left w:val="none" w:sz="0" w:space="0" w:color="auto"/>
                    <w:bottom w:val="none" w:sz="0" w:space="0" w:color="auto"/>
                    <w:right w:val="none" w:sz="0" w:space="0" w:color="auto"/>
                  </w:divBdr>
                </w:div>
                <w:div w:id="1758596467">
                  <w:marLeft w:val="640"/>
                  <w:marRight w:val="0"/>
                  <w:marTop w:val="0"/>
                  <w:marBottom w:val="0"/>
                  <w:divBdr>
                    <w:top w:val="none" w:sz="0" w:space="0" w:color="auto"/>
                    <w:left w:val="none" w:sz="0" w:space="0" w:color="auto"/>
                    <w:bottom w:val="none" w:sz="0" w:space="0" w:color="auto"/>
                    <w:right w:val="none" w:sz="0" w:space="0" w:color="auto"/>
                  </w:divBdr>
                </w:div>
                <w:div w:id="1963922346">
                  <w:marLeft w:val="640"/>
                  <w:marRight w:val="0"/>
                  <w:marTop w:val="0"/>
                  <w:marBottom w:val="0"/>
                  <w:divBdr>
                    <w:top w:val="none" w:sz="0" w:space="0" w:color="auto"/>
                    <w:left w:val="none" w:sz="0" w:space="0" w:color="auto"/>
                    <w:bottom w:val="none" w:sz="0" w:space="0" w:color="auto"/>
                    <w:right w:val="none" w:sz="0" w:space="0" w:color="auto"/>
                  </w:divBdr>
                </w:div>
                <w:div w:id="1888489379">
                  <w:marLeft w:val="640"/>
                  <w:marRight w:val="0"/>
                  <w:marTop w:val="0"/>
                  <w:marBottom w:val="0"/>
                  <w:divBdr>
                    <w:top w:val="none" w:sz="0" w:space="0" w:color="auto"/>
                    <w:left w:val="none" w:sz="0" w:space="0" w:color="auto"/>
                    <w:bottom w:val="none" w:sz="0" w:space="0" w:color="auto"/>
                    <w:right w:val="none" w:sz="0" w:space="0" w:color="auto"/>
                  </w:divBdr>
                </w:div>
                <w:div w:id="1798716485">
                  <w:marLeft w:val="640"/>
                  <w:marRight w:val="0"/>
                  <w:marTop w:val="0"/>
                  <w:marBottom w:val="0"/>
                  <w:divBdr>
                    <w:top w:val="none" w:sz="0" w:space="0" w:color="auto"/>
                    <w:left w:val="none" w:sz="0" w:space="0" w:color="auto"/>
                    <w:bottom w:val="none" w:sz="0" w:space="0" w:color="auto"/>
                    <w:right w:val="none" w:sz="0" w:space="0" w:color="auto"/>
                  </w:divBdr>
                </w:div>
                <w:div w:id="1065878698">
                  <w:marLeft w:val="640"/>
                  <w:marRight w:val="0"/>
                  <w:marTop w:val="0"/>
                  <w:marBottom w:val="0"/>
                  <w:divBdr>
                    <w:top w:val="none" w:sz="0" w:space="0" w:color="auto"/>
                    <w:left w:val="none" w:sz="0" w:space="0" w:color="auto"/>
                    <w:bottom w:val="none" w:sz="0" w:space="0" w:color="auto"/>
                    <w:right w:val="none" w:sz="0" w:space="0" w:color="auto"/>
                  </w:divBdr>
                </w:div>
                <w:div w:id="1734430223">
                  <w:marLeft w:val="640"/>
                  <w:marRight w:val="0"/>
                  <w:marTop w:val="0"/>
                  <w:marBottom w:val="0"/>
                  <w:divBdr>
                    <w:top w:val="none" w:sz="0" w:space="0" w:color="auto"/>
                    <w:left w:val="none" w:sz="0" w:space="0" w:color="auto"/>
                    <w:bottom w:val="none" w:sz="0" w:space="0" w:color="auto"/>
                    <w:right w:val="none" w:sz="0" w:space="0" w:color="auto"/>
                  </w:divBdr>
                </w:div>
                <w:div w:id="1204096766">
                  <w:marLeft w:val="640"/>
                  <w:marRight w:val="0"/>
                  <w:marTop w:val="0"/>
                  <w:marBottom w:val="0"/>
                  <w:divBdr>
                    <w:top w:val="none" w:sz="0" w:space="0" w:color="auto"/>
                    <w:left w:val="none" w:sz="0" w:space="0" w:color="auto"/>
                    <w:bottom w:val="none" w:sz="0" w:space="0" w:color="auto"/>
                    <w:right w:val="none" w:sz="0" w:space="0" w:color="auto"/>
                  </w:divBdr>
                </w:div>
                <w:div w:id="946153964">
                  <w:marLeft w:val="640"/>
                  <w:marRight w:val="0"/>
                  <w:marTop w:val="0"/>
                  <w:marBottom w:val="0"/>
                  <w:divBdr>
                    <w:top w:val="none" w:sz="0" w:space="0" w:color="auto"/>
                    <w:left w:val="none" w:sz="0" w:space="0" w:color="auto"/>
                    <w:bottom w:val="none" w:sz="0" w:space="0" w:color="auto"/>
                    <w:right w:val="none" w:sz="0" w:space="0" w:color="auto"/>
                  </w:divBdr>
                </w:div>
                <w:div w:id="1303341379">
                  <w:marLeft w:val="640"/>
                  <w:marRight w:val="0"/>
                  <w:marTop w:val="0"/>
                  <w:marBottom w:val="0"/>
                  <w:divBdr>
                    <w:top w:val="none" w:sz="0" w:space="0" w:color="auto"/>
                    <w:left w:val="none" w:sz="0" w:space="0" w:color="auto"/>
                    <w:bottom w:val="none" w:sz="0" w:space="0" w:color="auto"/>
                    <w:right w:val="none" w:sz="0" w:space="0" w:color="auto"/>
                  </w:divBdr>
                </w:div>
                <w:div w:id="1197963806">
                  <w:marLeft w:val="640"/>
                  <w:marRight w:val="0"/>
                  <w:marTop w:val="0"/>
                  <w:marBottom w:val="0"/>
                  <w:divBdr>
                    <w:top w:val="none" w:sz="0" w:space="0" w:color="auto"/>
                    <w:left w:val="none" w:sz="0" w:space="0" w:color="auto"/>
                    <w:bottom w:val="none" w:sz="0" w:space="0" w:color="auto"/>
                    <w:right w:val="none" w:sz="0" w:space="0" w:color="auto"/>
                  </w:divBdr>
                </w:div>
                <w:div w:id="1875655352">
                  <w:marLeft w:val="640"/>
                  <w:marRight w:val="0"/>
                  <w:marTop w:val="0"/>
                  <w:marBottom w:val="0"/>
                  <w:divBdr>
                    <w:top w:val="none" w:sz="0" w:space="0" w:color="auto"/>
                    <w:left w:val="none" w:sz="0" w:space="0" w:color="auto"/>
                    <w:bottom w:val="none" w:sz="0" w:space="0" w:color="auto"/>
                    <w:right w:val="none" w:sz="0" w:space="0" w:color="auto"/>
                  </w:divBdr>
                </w:div>
                <w:div w:id="1312061517">
                  <w:marLeft w:val="640"/>
                  <w:marRight w:val="0"/>
                  <w:marTop w:val="0"/>
                  <w:marBottom w:val="0"/>
                  <w:divBdr>
                    <w:top w:val="none" w:sz="0" w:space="0" w:color="auto"/>
                    <w:left w:val="none" w:sz="0" w:space="0" w:color="auto"/>
                    <w:bottom w:val="none" w:sz="0" w:space="0" w:color="auto"/>
                    <w:right w:val="none" w:sz="0" w:space="0" w:color="auto"/>
                  </w:divBdr>
                </w:div>
                <w:div w:id="1072964323">
                  <w:marLeft w:val="640"/>
                  <w:marRight w:val="0"/>
                  <w:marTop w:val="0"/>
                  <w:marBottom w:val="0"/>
                  <w:divBdr>
                    <w:top w:val="none" w:sz="0" w:space="0" w:color="auto"/>
                    <w:left w:val="none" w:sz="0" w:space="0" w:color="auto"/>
                    <w:bottom w:val="none" w:sz="0" w:space="0" w:color="auto"/>
                    <w:right w:val="none" w:sz="0" w:space="0" w:color="auto"/>
                  </w:divBdr>
                </w:div>
                <w:div w:id="1689940284">
                  <w:marLeft w:val="640"/>
                  <w:marRight w:val="0"/>
                  <w:marTop w:val="0"/>
                  <w:marBottom w:val="0"/>
                  <w:divBdr>
                    <w:top w:val="none" w:sz="0" w:space="0" w:color="auto"/>
                    <w:left w:val="none" w:sz="0" w:space="0" w:color="auto"/>
                    <w:bottom w:val="none" w:sz="0" w:space="0" w:color="auto"/>
                    <w:right w:val="none" w:sz="0" w:space="0" w:color="auto"/>
                  </w:divBdr>
                </w:div>
                <w:div w:id="749275052">
                  <w:marLeft w:val="640"/>
                  <w:marRight w:val="0"/>
                  <w:marTop w:val="0"/>
                  <w:marBottom w:val="0"/>
                  <w:divBdr>
                    <w:top w:val="none" w:sz="0" w:space="0" w:color="auto"/>
                    <w:left w:val="none" w:sz="0" w:space="0" w:color="auto"/>
                    <w:bottom w:val="none" w:sz="0" w:space="0" w:color="auto"/>
                    <w:right w:val="none" w:sz="0" w:space="0" w:color="auto"/>
                  </w:divBdr>
                </w:div>
                <w:div w:id="1362510829">
                  <w:marLeft w:val="640"/>
                  <w:marRight w:val="0"/>
                  <w:marTop w:val="0"/>
                  <w:marBottom w:val="0"/>
                  <w:divBdr>
                    <w:top w:val="none" w:sz="0" w:space="0" w:color="auto"/>
                    <w:left w:val="none" w:sz="0" w:space="0" w:color="auto"/>
                    <w:bottom w:val="none" w:sz="0" w:space="0" w:color="auto"/>
                    <w:right w:val="none" w:sz="0" w:space="0" w:color="auto"/>
                  </w:divBdr>
                </w:div>
                <w:div w:id="1945964522">
                  <w:marLeft w:val="640"/>
                  <w:marRight w:val="0"/>
                  <w:marTop w:val="0"/>
                  <w:marBottom w:val="0"/>
                  <w:divBdr>
                    <w:top w:val="none" w:sz="0" w:space="0" w:color="auto"/>
                    <w:left w:val="none" w:sz="0" w:space="0" w:color="auto"/>
                    <w:bottom w:val="none" w:sz="0" w:space="0" w:color="auto"/>
                    <w:right w:val="none" w:sz="0" w:space="0" w:color="auto"/>
                  </w:divBdr>
                </w:div>
                <w:div w:id="138812478">
                  <w:marLeft w:val="640"/>
                  <w:marRight w:val="0"/>
                  <w:marTop w:val="0"/>
                  <w:marBottom w:val="0"/>
                  <w:divBdr>
                    <w:top w:val="none" w:sz="0" w:space="0" w:color="auto"/>
                    <w:left w:val="none" w:sz="0" w:space="0" w:color="auto"/>
                    <w:bottom w:val="none" w:sz="0" w:space="0" w:color="auto"/>
                    <w:right w:val="none" w:sz="0" w:space="0" w:color="auto"/>
                  </w:divBdr>
                </w:div>
                <w:div w:id="355692780">
                  <w:marLeft w:val="640"/>
                  <w:marRight w:val="0"/>
                  <w:marTop w:val="0"/>
                  <w:marBottom w:val="0"/>
                  <w:divBdr>
                    <w:top w:val="none" w:sz="0" w:space="0" w:color="auto"/>
                    <w:left w:val="none" w:sz="0" w:space="0" w:color="auto"/>
                    <w:bottom w:val="none" w:sz="0" w:space="0" w:color="auto"/>
                    <w:right w:val="none" w:sz="0" w:space="0" w:color="auto"/>
                  </w:divBdr>
                </w:div>
                <w:div w:id="622420413">
                  <w:marLeft w:val="640"/>
                  <w:marRight w:val="0"/>
                  <w:marTop w:val="0"/>
                  <w:marBottom w:val="0"/>
                  <w:divBdr>
                    <w:top w:val="none" w:sz="0" w:space="0" w:color="auto"/>
                    <w:left w:val="none" w:sz="0" w:space="0" w:color="auto"/>
                    <w:bottom w:val="none" w:sz="0" w:space="0" w:color="auto"/>
                    <w:right w:val="none" w:sz="0" w:space="0" w:color="auto"/>
                  </w:divBdr>
                </w:div>
              </w:divsChild>
            </w:div>
            <w:div w:id="1873300641">
              <w:marLeft w:val="0"/>
              <w:marRight w:val="0"/>
              <w:marTop w:val="0"/>
              <w:marBottom w:val="0"/>
              <w:divBdr>
                <w:top w:val="none" w:sz="0" w:space="0" w:color="auto"/>
                <w:left w:val="none" w:sz="0" w:space="0" w:color="auto"/>
                <w:bottom w:val="none" w:sz="0" w:space="0" w:color="auto"/>
                <w:right w:val="none" w:sz="0" w:space="0" w:color="auto"/>
              </w:divBdr>
              <w:divsChild>
                <w:div w:id="1133982999">
                  <w:marLeft w:val="640"/>
                  <w:marRight w:val="0"/>
                  <w:marTop w:val="0"/>
                  <w:marBottom w:val="0"/>
                  <w:divBdr>
                    <w:top w:val="none" w:sz="0" w:space="0" w:color="auto"/>
                    <w:left w:val="none" w:sz="0" w:space="0" w:color="auto"/>
                    <w:bottom w:val="none" w:sz="0" w:space="0" w:color="auto"/>
                    <w:right w:val="none" w:sz="0" w:space="0" w:color="auto"/>
                  </w:divBdr>
                </w:div>
                <w:div w:id="1218392373">
                  <w:marLeft w:val="640"/>
                  <w:marRight w:val="0"/>
                  <w:marTop w:val="0"/>
                  <w:marBottom w:val="0"/>
                  <w:divBdr>
                    <w:top w:val="none" w:sz="0" w:space="0" w:color="auto"/>
                    <w:left w:val="none" w:sz="0" w:space="0" w:color="auto"/>
                    <w:bottom w:val="none" w:sz="0" w:space="0" w:color="auto"/>
                    <w:right w:val="none" w:sz="0" w:space="0" w:color="auto"/>
                  </w:divBdr>
                </w:div>
                <w:div w:id="1658728121">
                  <w:marLeft w:val="640"/>
                  <w:marRight w:val="0"/>
                  <w:marTop w:val="0"/>
                  <w:marBottom w:val="0"/>
                  <w:divBdr>
                    <w:top w:val="none" w:sz="0" w:space="0" w:color="auto"/>
                    <w:left w:val="none" w:sz="0" w:space="0" w:color="auto"/>
                    <w:bottom w:val="none" w:sz="0" w:space="0" w:color="auto"/>
                    <w:right w:val="none" w:sz="0" w:space="0" w:color="auto"/>
                  </w:divBdr>
                </w:div>
                <w:div w:id="1911383934">
                  <w:marLeft w:val="640"/>
                  <w:marRight w:val="0"/>
                  <w:marTop w:val="0"/>
                  <w:marBottom w:val="0"/>
                  <w:divBdr>
                    <w:top w:val="none" w:sz="0" w:space="0" w:color="auto"/>
                    <w:left w:val="none" w:sz="0" w:space="0" w:color="auto"/>
                    <w:bottom w:val="none" w:sz="0" w:space="0" w:color="auto"/>
                    <w:right w:val="none" w:sz="0" w:space="0" w:color="auto"/>
                  </w:divBdr>
                </w:div>
                <w:div w:id="1930263695">
                  <w:marLeft w:val="640"/>
                  <w:marRight w:val="0"/>
                  <w:marTop w:val="0"/>
                  <w:marBottom w:val="0"/>
                  <w:divBdr>
                    <w:top w:val="none" w:sz="0" w:space="0" w:color="auto"/>
                    <w:left w:val="none" w:sz="0" w:space="0" w:color="auto"/>
                    <w:bottom w:val="none" w:sz="0" w:space="0" w:color="auto"/>
                    <w:right w:val="none" w:sz="0" w:space="0" w:color="auto"/>
                  </w:divBdr>
                </w:div>
                <w:div w:id="392432150">
                  <w:marLeft w:val="640"/>
                  <w:marRight w:val="0"/>
                  <w:marTop w:val="0"/>
                  <w:marBottom w:val="0"/>
                  <w:divBdr>
                    <w:top w:val="none" w:sz="0" w:space="0" w:color="auto"/>
                    <w:left w:val="none" w:sz="0" w:space="0" w:color="auto"/>
                    <w:bottom w:val="none" w:sz="0" w:space="0" w:color="auto"/>
                    <w:right w:val="none" w:sz="0" w:space="0" w:color="auto"/>
                  </w:divBdr>
                </w:div>
                <w:div w:id="2130194822">
                  <w:marLeft w:val="640"/>
                  <w:marRight w:val="0"/>
                  <w:marTop w:val="0"/>
                  <w:marBottom w:val="0"/>
                  <w:divBdr>
                    <w:top w:val="none" w:sz="0" w:space="0" w:color="auto"/>
                    <w:left w:val="none" w:sz="0" w:space="0" w:color="auto"/>
                    <w:bottom w:val="none" w:sz="0" w:space="0" w:color="auto"/>
                    <w:right w:val="none" w:sz="0" w:space="0" w:color="auto"/>
                  </w:divBdr>
                </w:div>
                <w:div w:id="1997998621">
                  <w:marLeft w:val="640"/>
                  <w:marRight w:val="0"/>
                  <w:marTop w:val="0"/>
                  <w:marBottom w:val="0"/>
                  <w:divBdr>
                    <w:top w:val="none" w:sz="0" w:space="0" w:color="auto"/>
                    <w:left w:val="none" w:sz="0" w:space="0" w:color="auto"/>
                    <w:bottom w:val="none" w:sz="0" w:space="0" w:color="auto"/>
                    <w:right w:val="none" w:sz="0" w:space="0" w:color="auto"/>
                  </w:divBdr>
                </w:div>
                <w:div w:id="2022975193">
                  <w:marLeft w:val="640"/>
                  <w:marRight w:val="0"/>
                  <w:marTop w:val="0"/>
                  <w:marBottom w:val="0"/>
                  <w:divBdr>
                    <w:top w:val="none" w:sz="0" w:space="0" w:color="auto"/>
                    <w:left w:val="none" w:sz="0" w:space="0" w:color="auto"/>
                    <w:bottom w:val="none" w:sz="0" w:space="0" w:color="auto"/>
                    <w:right w:val="none" w:sz="0" w:space="0" w:color="auto"/>
                  </w:divBdr>
                </w:div>
                <w:div w:id="1652559359">
                  <w:marLeft w:val="640"/>
                  <w:marRight w:val="0"/>
                  <w:marTop w:val="0"/>
                  <w:marBottom w:val="0"/>
                  <w:divBdr>
                    <w:top w:val="none" w:sz="0" w:space="0" w:color="auto"/>
                    <w:left w:val="none" w:sz="0" w:space="0" w:color="auto"/>
                    <w:bottom w:val="none" w:sz="0" w:space="0" w:color="auto"/>
                    <w:right w:val="none" w:sz="0" w:space="0" w:color="auto"/>
                  </w:divBdr>
                </w:div>
                <w:div w:id="20711668">
                  <w:marLeft w:val="640"/>
                  <w:marRight w:val="0"/>
                  <w:marTop w:val="0"/>
                  <w:marBottom w:val="0"/>
                  <w:divBdr>
                    <w:top w:val="none" w:sz="0" w:space="0" w:color="auto"/>
                    <w:left w:val="none" w:sz="0" w:space="0" w:color="auto"/>
                    <w:bottom w:val="none" w:sz="0" w:space="0" w:color="auto"/>
                    <w:right w:val="none" w:sz="0" w:space="0" w:color="auto"/>
                  </w:divBdr>
                </w:div>
                <w:div w:id="273680046">
                  <w:marLeft w:val="640"/>
                  <w:marRight w:val="0"/>
                  <w:marTop w:val="0"/>
                  <w:marBottom w:val="0"/>
                  <w:divBdr>
                    <w:top w:val="none" w:sz="0" w:space="0" w:color="auto"/>
                    <w:left w:val="none" w:sz="0" w:space="0" w:color="auto"/>
                    <w:bottom w:val="none" w:sz="0" w:space="0" w:color="auto"/>
                    <w:right w:val="none" w:sz="0" w:space="0" w:color="auto"/>
                  </w:divBdr>
                </w:div>
                <w:div w:id="1077168241">
                  <w:marLeft w:val="640"/>
                  <w:marRight w:val="0"/>
                  <w:marTop w:val="0"/>
                  <w:marBottom w:val="0"/>
                  <w:divBdr>
                    <w:top w:val="none" w:sz="0" w:space="0" w:color="auto"/>
                    <w:left w:val="none" w:sz="0" w:space="0" w:color="auto"/>
                    <w:bottom w:val="none" w:sz="0" w:space="0" w:color="auto"/>
                    <w:right w:val="none" w:sz="0" w:space="0" w:color="auto"/>
                  </w:divBdr>
                </w:div>
                <w:div w:id="645932101">
                  <w:marLeft w:val="640"/>
                  <w:marRight w:val="0"/>
                  <w:marTop w:val="0"/>
                  <w:marBottom w:val="0"/>
                  <w:divBdr>
                    <w:top w:val="none" w:sz="0" w:space="0" w:color="auto"/>
                    <w:left w:val="none" w:sz="0" w:space="0" w:color="auto"/>
                    <w:bottom w:val="none" w:sz="0" w:space="0" w:color="auto"/>
                    <w:right w:val="none" w:sz="0" w:space="0" w:color="auto"/>
                  </w:divBdr>
                </w:div>
                <w:div w:id="20058813">
                  <w:marLeft w:val="640"/>
                  <w:marRight w:val="0"/>
                  <w:marTop w:val="0"/>
                  <w:marBottom w:val="0"/>
                  <w:divBdr>
                    <w:top w:val="none" w:sz="0" w:space="0" w:color="auto"/>
                    <w:left w:val="none" w:sz="0" w:space="0" w:color="auto"/>
                    <w:bottom w:val="none" w:sz="0" w:space="0" w:color="auto"/>
                    <w:right w:val="none" w:sz="0" w:space="0" w:color="auto"/>
                  </w:divBdr>
                </w:div>
                <w:div w:id="1660033223">
                  <w:marLeft w:val="640"/>
                  <w:marRight w:val="0"/>
                  <w:marTop w:val="0"/>
                  <w:marBottom w:val="0"/>
                  <w:divBdr>
                    <w:top w:val="none" w:sz="0" w:space="0" w:color="auto"/>
                    <w:left w:val="none" w:sz="0" w:space="0" w:color="auto"/>
                    <w:bottom w:val="none" w:sz="0" w:space="0" w:color="auto"/>
                    <w:right w:val="none" w:sz="0" w:space="0" w:color="auto"/>
                  </w:divBdr>
                </w:div>
                <w:div w:id="460853344">
                  <w:marLeft w:val="640"/>
                  <w:marRight w:val="0"/>
                  <w:marTop w:val="0"/>
                  <w:marBottom w:val="0"/>
                  <w:divBdr>
                    <w:top w:val="none" w:sz="0" w:space="0" w:color="auto"/>
                    <w:left w:val="none" w:sz="0" w:space="0" w:color="auto"/>
                    <w:bottom w:val="none" w:sz="0" w:space="0" w:color="auto"/>
                    <w:right w:val="none" w:sz="0" w:space="0" w:color="auto"/>
                  </w:divBdr>
                </w:div>
                <w:div w:id="909383626">
                  <w:marLeft w:val="640"/>
                  <w:marRight w:val="0"/>
                  <w:marTop w:val="0"/>
                  <w:marBottom w:val="0"/>
                  <w:divBdr>
                    <w:top w:val="none" w:sz="0" w:space="0" w:color="auto"/>
                    <w:left w:val="none" w:sz="0" w:space="0" w:color="auto"/>
                    <w:bottom w:val="none" w:sz="0" w:space="0" w:color="auto"/>
                    <w:right w:val="none" w:sz="0" w:space="0" w:color="auto"/>
                  </w:divBdr>
                </w:div>
                <w:div w:id="877670875">
                  <w:marLeft w:val="640"/>
                  <w:marRight w:val="0"/>
                  <w:marTop w:val="0"/>
                  <w:marBottom w:val="0"/>
                  <w:divBdr>
                    <w:top w:val="none" w:sz="0" w:space="0" w:color="auto"/>
                    <w:left w:val="none" w:sz="0" w:space="0" w:color="auto"/>
                    <w:bottom w:val="none" w:sz="0" w:space="0" w:color="auto"/>
                    <w:right w:val="none" w:sz="0" w:space="0" w:color="auto"/>
                  </w:divBdr>
                </w:div>
                <w:div w:id="682978851">
                  <w:marLeft w:val="640"/>
                  <w:marRight w:val="0"/>
                  <w:marTop w:val="0"/>
                  <w:marBottom w:val="0"/>
                  <w:divBdr>
                    <w:top w:val="none" w:sz="0" w:space="0" w:color="auto"/>
                    <w:left w:val="none" w:sz="0" w:space="0" w:color="auto"/>
                    <w:bottom w:val="none" w:sz="0" w:space="0" w:color="auto"/>
                    <w:right w:val="none" w:sz="0" w:space="0" w:color="auto"/>
                  </w:divBdr>
                </w:div>
                <w:div w:id="1769353648">
                  <w:marLeft w:val="640"/>
                  <w:marRight w:val="0"/>
                  <w:marTop w:val="0"/>
                  <w:marBottom w:val="0"/>
                  <w:divBdr>
                    <w:top w:val="none" w:sz="0" w:space="0" w:color="auto"/>
                    <w:left w:val="none" w:sz="0" w:space="0" w:color="auto"/>
                    <w:bottom w:val="none" w:sz="0" w:space="0" w:color="auto"/>
                    <w:right w:val="none" w:sz="0" w:space="0" w:color="auto"/>
                  </w:divBdr>
                </w:div>
                <w:div w:id="1456558498">
                  <w:marLeft w:val="640"/>
                  <w:marRight w:val="0"/>
                  <w:marTop w:val="0"/>
                  <w:marBottom w:val="0"/>
                  <w:divBdr>
                    <w:top w:val="none" w:sz="0" w:space="0" w:color="auto"/>
                    <w:left w:val="none" w:sz="0" w:space="0" w:color="auto"/>
                    <w:bottom w:val="none" w:sz="0" w:space="0" w:color="auto"/>
                    <w:right w:val="none" w:sz="0" w:space="0" w:color="auto"/>
                  </w:divBdr>
                </w:div>
                <w:div w:id="1401249435">
                  <w:marLeft w:val="640"/>
                  <w:marRight w:val="0"/>
                  <w:marTop w:val="0"/>
                  <w:marBottom w:val="0"/>
                  <w:divBdr>
                    <w:top w:val="none" w:sz="0" w:space="0" w:color="auto"/>
                    <w:left w:val="none" w:sz="0" w:space="0" w:color="auto"/>
                    <w:bottom w:val="none" w:sz="0" w:space="0" w:color="auto"/>
                    <w:right w:val="none" w:sz="0" w:space="0" w:color="auto"/>
                  </w:divBdr>
                </w:div>
                <w:div w:id="103039520">
                  <w:marLeft w:val="640"/>
                  <w:marRight w:val="0"/>
                  <w:marTop w:val="0"/>
                  <w:marBottom w:val="0"/>
                  <w:divBdr>
                    <w:top w:val="none" w:sz="0" w:space="0" w:color="auto"/>
                    <w:left w:val="none" w:sz="0" w:space="0" w:color="auto"/>
                    <w:bottom w:val="none" w:sz="0" w:space="0" w:color="auto"/>
                    <w:right w:val="none" w:sz="0" w:space="0" w:color="auto"/>
                  </w:divBdr>
                </w:div>
                <w:div w:id="1358845469">
                  <w:marLeft w:val="640"/>
                  <w:marRight w:val="0"/>
                  <w:marTop w:val="0"/>
                  <w:marBottom w:val="0"/>
                  <w:divBdr>
                    <w:top w:val="none" w:sz="0" w:space="0" w:color="auto"/>
                    <w:left w:val="none" w:sz="0" w:space="0" w:color="auto"/>
                    <w:bottom w:val="none" w:sz="0" w:space="0" w:color="auto"/>
                    <w:right w:val="none" w:sz="0" w:space="0" w:color="auto"/>
                  </w:divBdr>
                </w:div>
                <w:div w:id="1252621050">
                  <w:marLeft w:val="640"/>
                  <w:marRight w:val="0"/>
                  <w:marTop w:val="0"/>
                  <w:marBottom w:val="0"/>
                  <w:divBdr>
                    <w:top w:val="none" w:sz="0" w:space="0" w:color="auto"/>
                    <w:left w:val="none" w:sz="0" w:space="0" w:color="auto"/>
                    <w:bottom w:val="none" w:sz="0" w:space="0" w:color="auto"/>
                    <w:right w:val="none" w:sz="0" w:space="0" w:color="auto"/>
                  </w:divBdr>
                </w:div>
                <w:div w:id="2100515391">
                  <w:marLeft w:val="640"/>
                  <w:marRight w:val="0"/>
                  <w:marTop w:val="0"/>
                  <w:marBottom w:val="0"/>
                  <w:divBdr>
                    <w:top w:val="none" w:sz="0" w:space="0" w:color="auto"/>
                    <w:left w:val="none" w:sz="0" w:space="0" w:color="auto"/>
                    <w:bottom w:val="none" w:sz="0" w:space="0" w:color="auto"/>
                    <w:right w:val="none" w:sz="0" w:space="0" w:color="auto"/>
                  </w:divBdr>
                </w:div>
                <w:div w:id="1608805942">
                  <w:marLeft w:val="640"/>
                  <w:marRight w:val="0"/>
                  <w:marTop w:val="0"/>
                  <w:marBottom w:val="0"/>
                  <w:divBdr>
                    <w:top w:val="none" w:sz="0" w:space="0" w:color="auto"/>
                    <w:left w:val="none" w:sz="0" w:space="0" w:color="auto"/>
                    <w:bottom w:val="none" w:sz="0" w:space="0" w:color="auto"/>
                    <w:right w:val="none" w:sz="0" w:space="0" w:color="auto"/>
                  </w:divBdr>
                </w:div>
                <w:div w:id="1066537894">
                  <w:marLeft w:val="640"/>
                  <w:marRight w:val="0"/>
                  <w:marTop w:val="0"/>
                  <w:marBottom w:val="0"/>
                  <w:divBdr>
                    <w:top w:val="none" w:sz="0" w:space="0" w:color="auto"/>
                    <w:left w:val="none" w:sz="0" w:space="0" w:color="auto"/>
                    <w:bottom w:val="none" w:sz="0" w:space="0" w:color="auto"/>
                    <w:right w:val="none" w:sz="0" w:space="0" w:color="auto"/>
                  </w:divBdr>
                </w:div>
                <w:div w:id="1642343864">
                  <w:marLeft w:val="640"/>
                  <w:marRight w:val="0"/>
                  <w:marTop w:val="0"/>
                  <w:marBottom w:val="0"/>
                  <w:divBdr>
                    <w:top w:val="none" w:sz="0" w:space="0" w:color="auto"/>
                    <w:left w:val="none" w:sz="0" w:space="0" w:color="auto"/>
                    <w:bottom w:val="none" w:sz="0" w:space="0" w:color="auto"/>
                    <w:right w:val="none" w:sz="0" w:space="0" w:color="auto"/>
                  </w:divBdr>
                </w:div>
                <w:div w:id="1911690447">
                  <w:marLeft w:val="640"/>
                  <w:marRight w:val="0"/>
                  <w:marTop w:val="0"/>
                  <w:marBottom w:val="0"/>
                  <w:divBdr>
                    <w:top w:val="none" w:sz="0" w:space="0" w:color="auto"/>
                    <w:left w:val="none" w:sz="0" w:space="0" w:color="auto"/>
                    <w:bottom w:val="none" w:sz="0" w:space="0" w:color="auto"/>
                    <w:right w:val="none" w:sz="0" w:space="0" w:color="auto"/>
                  </w:divBdr>
                </w:div>
                <w:div w:id="1304233995">
                  <w:marLeft w:val="640"/>
                  <w:marRight w:val="0"/>
                  <w:marTop w:val="0"/>
                  <w:marBottom w:val="0"/>
                  <w:divBdr>
                    <w:top w:val="none" w:sz="0" w:space="0" w:color="auto"/>
                    <w:left w:val="none" w:sz="0" w:space="0" w:color="auto"/>
                    <w:bottom w:val="none" w:sz="0" w:space="0" w:color="auto"/>
                    <w:right w:val="none" w:sz="0" w:space="0" w:color="auto"/>
                  </w:divBdr>
                </w:div>
                <w:div w:id="543367844">
                  <w:marLeft w:val="640"/>
                  <w:marRight w:val="0"/>
                  <w:marTop w:val="0"/>
                  <w:marBottom w:val="0"/>
                  <w:divBdr>
                    <w:top w:val="none" w:sz="0" w:space="0" w:color="auto"/>
                    <w:left w:val="none" w:sz="0" w:space="0" w:color="auto"/>
                    <w:bottom w:val="none" w:sz="0" w:space="0" w:color="auto"/>
                    <w:right w:val="none" w:sz="0" w:space="0" w:color="auto"/>
                  </w:divBdr>
                </w:div>
                <w:div w:id="49230210">
                  <w:marLeft w:val="640"/>
                  <w:marRight w:val="0"/>
                  <w:marTop w:val="0"/>
                  <w:marBottom w:val="0"/>
                  <w:divBdr>
                    <w:top w:val="none" w:sz="0" w:space="0" w:color="auto"/>
                    <w:left w:val="none" w:sz="0" w:space="0" w:color="auto"/>
                    <w:bottom w:val="none" w:sz="0" w:space="0" w:color="auto"/>
                    <w:right w:val="none" w:sz="0" w:space="0" w:color="auto"/>
                  </w:divBdr>
                </w:div>
                <w:div w:id="1563053064">
                  <w:marLeft w:val="640"/>
                  <w:marRight w:val="0"/>
                  <w:marTop w:val="0"/>
                  <w:marBottom w:val="0"/>
                  <w:divBdr>
                    <w:top w:val="none" w:sz="0" w:space="0" w:color="auto"/>
                    <w:left w:val="none" w:sz="0" w:space="0" w:color="auto"/>
                    <w:bottom w:val="none" w:sz="0" w:space="0" w:color="auto"/>
                    <w:right w:val="none" w:sz="0" w:space="0" w:color="auto"/>
                  </w:divBdr>
                </w:div>
                <w:div w:id="11882920">
                  <w:marLeft w:val="640"/>
                  <w:marRight w:val="0"/>
                  <w:marTop w:val="0"/>
                  <w:marBottom w:val="0"/>
                  <w:divBdr>
                    <w:top w:val="none" w:sz="0" w:space="0" w:color="auto"/>
                    <w:left w:val="none" w:sz="0" w:space="0" w:color="auto"/>
                    <w:bottom w:val="none" w:sz="0" w:space="0" w:color="auto"/>
                    <w:right w:val="none" w:sz="0" w:space="0" w:color="auto"/>
                  </w:divBdr>
                </w:div>
                <w:div w:id="1059789145">
                  <w:marLeft w:val="640"/>
                  <w:marRight w:val="0"/>
                  <w:marTop w:val="0"/>
                  <w:marBottom w:val="0"/>
                  <w:divBdr>
                    <w:top w:val="none" w:sz="0" w:space="0" w:color="auto"/>
                    <w:left w:val="none" w:sz="0" w:space="0" w:color="auto"/>
                    <w:bottom w:val="none" w:sz="0" w:space="0" w:color="auto"/>
                    <w:right w:val="none" w:sz="0" w:space="0" w:color="auto"/>
                  </w:divBdr>
                </w:div>
                <w:div w:id="34819115">
                  <w:marLeft w:val="640"/>
                  <w:marRight w:val="0"/>
                  <w:marTop w:val="0"/>
                  <w:marBottom w:val="0"/>
                  <w:divBdr>
                    <w:top w:val="none" w:sz="0" w:space="0" w:color="auto"/>
                    <w:left w:val="none" w:sz="0" w:space="0" w:color="auto"/>
                    <w:bottom w:val="none" w:sz="0" w:space="0" w:color="auto"/>
                    <w:right w:val="none" w:sz="0" w:space="0" w:color="auto"/>
                  </w:divBdr>
                </w:div>
                <w:div w:id="538397722">
                  <w:marLeft w:val="640"/>
                  <w:marRight w:val="0"/>
                  <w:marTop w:val="0"/>
                  <w:marBottom w:val="0"/>
                  <w:divBdr>
                    <w:top w:val="none" w:sz="0" w:space="0" w:color="auto"/>
                    <w:left w:val="none" w:sz="0" w:space="0" w:color="auto"/>
                    <w:bottom w:val="none" w:sz="0" w:space="0" w:color="auto"/>
                    <w:right w:val="none" w:sz="0" w:space="0" w:color="auto"/>
                  </w:divBdr>
                </w:div>
                <w:div w:id="370885311">
                  <w:marLeft w:val="640"/>
                  <w:marRight w:val="0"/>
                  <w:marTop w:val="0"/>
                  <w:marBottom w:val="0"/>
                  <w:divBdr>
                    <w:top w:val="none" w:sz="0" w:space="0" w:color="auto"/>
                    <w:left w:val="none" w:sz="0" w:space="0" w:color="auto"/>
                    <w:bottom w:val="none" w:sz="0" w:space="0" w:color="auto"/>
                    <w:right w:val="none" w:sz="0" w:space="0" w:color="auto"/>
                  </w:divBdr>
                </w:div>
                <w:div w:id="1118836430">
                  <w:marLeft w:val="640"/>
                  <w:marRight w:val="0"/>
                  <w:marTop w:val="0"/>
                  <w:marBottom w:val="0"/>
                  <w:divBdr>
                    <w:top w:val="none" w:sz="0" w:space="0" w:color="auto"/>
                    <w:left w:val="none" w:sz="0" w:space="0" w:color="auto"/>
                    <w:bottom w:val="none" w:sz="0" w:space="0" w:color="auto"/>
                    <w:right w:val="none" w:sz="0" w:space="0" w:color="auto"/>
                  </w:divBdr>
                </w:div>
              </w:divsChild>
            </w:div>
            <w:div w:id="1743479438">
              <w:marLeft w:val="0"/>
              <w:marRight w:val="0"/>
              <w:marTop w:val="0"/>
              <w:marBottom w:val="0"/>
              <w:divBdr>
                <w:top w:val="none" w:sz="0" w:space="0" w:color="auto"/>
                <w:left w:val="none" w:sz="0" w:space="0" w:color="auto"/>
                <w:bottom w:val="none" w:sz="0" w:space="0" w:color="auto"/>
                <w:right w:val="none" w:sz="0" w:space="0" w:color="auto"/>
              </w:divBdr>
              <w:divsChild>
                <w:div w:id="1737388434">
                  <w:marLeft w:val="640"/>
                  <w:marRight w:val="0"/>
                  <w:marTop w:val="0"/>
                  <w:marBottom w:val="0"/>
                  <w:divBdr>
                    <w:top w:val="none" w:sz="0" w:space="0" w:color="auto"/>
                    <w:left w:val="none" w:sz="0" w:space="0" w:color="auto"/>
                    <w:bottom w:val="none" w:sz="0" w:space="0" w:color="auto"/>
                    <w:right w:val="none" w:sz="0" w:space="0" w:color="auto"/>
                  </w:divBdr>
                </w:div>
                <w:div w:id="92945016">
                  <w:marLeft w:val="640"/>
                  <w:marRight w:val="0"/>
                  <w:marTop w:val="0"/>
                  <w:marBottom w:val="0"/>
                  <w:divBdr>
                    <w:top w:val="none" w:sz="0" w:space="0" w:color="auto"/>
                    <w:left w:val="none" w:sz="0" w:space="0" w:color="auto"/>
                    <w:bottom w:val="none" w:sz="0" w:space="0" w:color="auto"/>
                    <w:right w:val="none" w:sz="0" w:space="0" w:color="auto"/>
                  </w:divBdr>
                </w:div>
                <w:div w:id="820657710">
                  <w:marLeft w:val="640"/>
                  <w:marRight w:val="0"/>
                  <w:marTop w:val="0"/>
                  <w:marBottom w:val="0"/>
                  <w:divBdr>
                    <w:top w:val="none" w:sz="0" w:space="0" w:color="auto"/>
                    <w:left w:val="none" w:sz="0" w:space="0" w:color="auto"/>
                    <w:bottom w:val="none" w:sz="0" w:space="0" w:color="auto"/>
                    <w:right w:val="none" w:sz="0" w:space="0" w:color="auto"/>
                  </w:divBdr>
                </w:div>
                <w:div w:id="2096509454">
                  <w:marLeft w:val="640"/>
                  <w:marRight w:val="0"/>
                  <w:marTop w:val="0"/>
                  <w:marBottom w:val="0"/>
                  <w:divBdr>
                    <w:top w:val="none" w:sz="0" w:space="0" w:color="auto"/>
                    <w:left w:val="none" w:sz="0" w:space="0" w:color="auto"/>
                    <w:bottom w:val="none" w:sz="0" w:space="0" w:color="auto"/>
                    <w:right w:val="none" w:sz="0" w:space="0" w:color="auto"/>
                  </w:divBdr>
                </w:div>
                <w:div w:id="1323237964">
                  <w:marLeft w:val="640"/>
                  <w:marRight w:val="0"/>
                  <w:marTop w:val="0"/>
                  <w:marBottom w:val="0"/>
                  <w:divBdr>
                    <w:top w:val="none" w:sz="0" w:space="0" w:color="auto"/>
                    <w:left w:val="none" w:sz="0" w:space="0" w:color="auto"/>
                    <w:bottom w:val="none" w:sz="0" w:space="0" w:color="auto"/>
                    <w:right w:val="none" w:sz="0" w:space="0" w:color="auto"/>
                  </w:divBdr>
                </w:div>
                <w:div w:id="360057040">
                  <w:marLeft w:val="640"/>
                  <w:marRight w:val="0"/>
                  <w:marTop w:val="0"/>
                  <w:marBottom w:val="0"/>
                  <w:divBdr>
                    <w:top w:val="none" w:sz="0" w:space="0" w:color="auto"/>
                    <w:left w:val="none" w:sz="0" w:space="0" w:color="auto"/>
                    <w:bottom w:val="none" w:sz="0" w:space="0" w:color="auto"/>
                    <w:right w:val="none" w:sz="0" w:space="0" w:color="auto"/>
                  </w:divBdr>
                </w:div>
                <w:div w:id="757334885">
                  <w:marLeft w:val="640"/>
                  <w:marRight w:val="0"/>
                  <w:marTop w:val="0"/>
                  <w:marBottom w:val="0"/>
                  <w:divBdr>
                    <w:top w:val="none" w:sz="0" w:space="0" w:color="auto"/>
                    <w:left w:val="none" w:sz="0" w:space="0" w:color="auto"/>
                    <w:bottom w:val="none" w:sz="0" w:space="0" w:color="auto"/>
                    <w:right w:val="none" w:sz="0" w:space="0" w:color="auto"/>
                  </w:divBdr>
                </w:div>
                <w:div w:id="1123428319">
                  <w:marLeft w:val="640"/>
                  <w:marRight w:val="0"/>
                  <w:marTop w:val="0"/>
                  <w:marBottom w:val="0"/>
                  <w:divBdr>
                    <w:top w:val="none" w:sz="0" w:space="0" w:color="auto"/>
                    <w:left w:val="none" w:sz="0" w:space="0" w:color="auto"/>
                    <w:bottom w:val="none" w:sz="0" w:space="0" w:color="auto"/>
                    <w:right w:val="none" w:sz="0" w:space="0" w:color="auto"/>
                  </w:divBdr>
                </w:div>
                <w:div w:id="703209718">
                  <w:marLeft w:val="640"/>
                  <w:marRight w:val="0"/>
                  <w:marTop w:val="0"/>
                  <w:marBottom w:val="0"/>
                  <w:divBdr>
                    <w:top w:val="none" w:sz="0" w:space="0" w:color="auto"/>
                    <w:left w:val="none" w:sz="0" w:space="0" w:color="auto"/>
                    <w:bottom w:val="none" w:sz="0" w:space="0" w:color="auto"/>
                    <w:right w:val="none" w:sz="0" w:space="0" w:color="auto"/>
                  </w:divBdr>
                </w:div>
                <w:div w:id="470055516">
                  <w:marLeft w:val="640"/>
                  <w:marRight w:val="0"/>
                  <w:marTop w:val="0"/>
                  <w:marBottom w:val="0"/>
                  <w:divBdr>
                    <w:top w:val="none" w:sz="0" w:space="0" w:color="auto"/>
                    <w:left w:val="none" w:sz="0" w:space="0" w:color="auto"/>
                    <w:bottom w:val="none" w:sz="0" w:space="0" w:color="auto"/>
                    <w:right w:val="none" w:sz="0" w:space="0" w:color="auto"/>
                  </w:divBdr>
                </w:div>
                <w:div w:id="1031540766">
                  <w:marLeft w:val="640"/>
                  <w:marRight w:val="0"/>
                  <w:marTop w:val="0"/>
                  <w:marBottom w:val="0"/>
                  <w:divBdr>
                    <w:top w:val="none" w:sz="0" w:space="0" w:color="auto"/>
                    <w:left w:val="none" w:sz="0" w:space="0" w:color="auto"/>
                    <w:bottom w:val="none" w:sz="0" w:space="0" w:color="auto"/>
                    <w:right w:val="none" w:sz="0" w:space="0" w:color="auto"/>
                  </w:divBdr>
                </w:div>
                <w:div w:id="1842743963">
                  <w:marLeft w:val="640"/>
                  <w:marRight w:val="0"/>
                  <w:marTop w:val="0"/>
                  <w:marBottom w:val="0"/>
                  <w:divBdr>
                    <w:top w:val="none" w:sz="0" w:space="0" w:color="auto"/>
                    <w:left w:val="none" w:sz="0" w:space="0" w:color="auto"/>
                    <w:bottom w:val="none" w:sz="0" w:space="0" w:color="auto"/>
                    <w:right w:val="none" w:sz="0" w:space="0" w:color="auto"/>
                  </w:divBdr>
                </w:div>
                <w:div w:id="1858694664">
                  <w:marLeft w:val="640"/>
                  <w:marRight w:val="0"/>
                  <w:marTop w:val="0"/>
                  <w:marBottom w:val="0"/>
                  <w:divBdr>
                    <w:top w:val="none" w:sz="0" w:space="0" w:color="auto"/>
                    <w:left w:val="none" w:sz="0" w:space="0" w:color="auto"/>
                    <w:bottom w:val="none" w:sz="0" w:space="0" w:color="auto"/>
                    <w:right w:val="none" w:sz="0" w:space="0" w:color="auto"/>
                  </w:divBdr>
                </w:div>
                <w:div w:id="1548646107">
                  <w:marLeft w:val="640"/>
                  <w:marRight w:val="0"/>
                  <w:marTop w:val="0"/>
                  <w:marBottom w:val="0"/>
                  <w:divBdr>
                    <w:top w:val="none" w:sz="0" w:space="0" w:color="auto"/>
                    <w:left w:val="none" w:sz="0" w:space="0" w:color="auto"/>
                    <w:bottom w:val="none" w:sz="0" w:space="0" w:color="auto"/>
                    <w:right w:val="none" w:sz="0" w:space="0" w:color="auto"/>
                  </w:divBdr>
                </w:div>
                <w:div w:id="1656372512">
                  <w:marLeft w:val="640"/>
                  <w:marRight w:val="0"/>
                  <w:marTop w:val="0"/>
                  <w:marBottom w:val="0"/>
                  <w:divBdr>
                    <w:top w:val="none" w:sz="0" w:space="0" w:color="auto"/>
                    <w:left w:val="none" w:sz="0" w:space="0" w:color="auto"/>
                    <w:bottom w:val="none" w:sz="0" w:space="0" w:color="auto"/>
                    <w:right w:val="none" w:sz="0" w:space="0" w:color="auto"/>
                  </w:divBdr>
                </w:div>
                <w:div w:id="19164491">
                  <w:marLeft w:val="640"/>
                  <w:marRight w:val="0"/>
                  <w:marTop w:val="0"/>
                  <w:marBottom w:val="0"/>
                  <w:divBdr>
                    <w:top w:val="none" w:sz="0" w:space="0" w:color="auto"/>
                    <w:left w:val="none" w:sz="0" w:space="0" w:color="auto"/>
                    <w:bottom w:val="none" w:sz="0" w:space="0" w:color="auto"/>
                    <w:right w:val="none" w:sz="0" w:space="0" w:color="auto"/>
                  </w:divBdr>
                </w:div>
                <w:div w:id="1861623874">
                  <w:marLeft w:val="640"/>
                  <w:marRight w:val="0"/>
                  <w:marTop w:val="0"/>
                  <w:marBottom w:val="0"/>
                  <w:divBdr>
                    <w:top w:val="none" w:sz="0" w:space="0" w:color="auto"/>
                    <w:left w:val="none" w:sz="0" w:space="0" w:color="auto"/>
                    <w:bottom w:val="none" w:sz="0" w:space="0" w:color="auto"/>
                    <w:right w:val="none" w:sz="0" w:space="0" w:color="auto"/>
                  </w:divBdr>
                </w:div>
                <w:div w:id="479199671">
                  <w:marLeft w:val="640"/>
                  <w:marRight w:val="0"/>
                  <w:marTop w:val="0"/>
                  <w:marBottom w:val="0"/>
                  <w:divBdr>
                    <w:top w:val="none" w:sz="0" w:space="0" w:color="auto"/>
                    <w:left w:val="none" w:sz="0" w:space="0" w:color="auto"/>
                    <w:bottom w:val="none" w:sz="0" w:space="0" w:color="auto"/>
                    <w:right w:val="none" w:sz="0" w:space="0" w:color="auto"/>
                  </w:divBdr>
                </w:div>
                <w:div w:id="1519545343">
                  <w:marLeft w:val="640"/>
                  <w:marRight w:val="0"/>
                  <w:marTop w:val="0"/>
                  <w:marBottom w:val="0"/>
                  <w:divBdr>
                    <w:top w:val="none" w:sz="0" w:space="0" w:color="auto"/>
                    <w:left w:val="none" w:sz="0" w:space="0" w:color="auto"/>
                    <w:bottom w:val="none" w:sz="0" w:space="0" w:color="auto"/>
                    <w:right w:val="none" w:sz="0" w:space="0" w:color="auto"/>
                  </w:divBdr>
                </w:div>
                <w:div w:id="1213037242">
                  <w:marLeft w:val="640"/>
                  <w:marRight w:val="0"/>
                  <w:marTop w:val="0"/>
                  <w:marBottom w:val="0"/>
                  <w:divBdr>
                    <w:top w:val="none" w:sz="0" w:space="0" w:color="auto"/>
                    <w:left w:val="none" w:sz="0" w:space="0" w:color="auto"/>
                    <w:bottom w:val="none" w:sz="0" w:space="0" w:color="auto"/>
                    <w:right w:val="none" w:sz="0" w:space="0" w:color="auto"/>
                  </w:divBdr>
                </w:div>
                <w:div w:id="1793818314">
                  <w:marLeft w:val="640"/>
                  <w:marRight w:val="0"/>
                  <w:marTop w:val="0"/>
                  <w:marBottom w:val="0"/>
                  <w:divBdr>
                    <w:top w:val="none" w:sz="0" w:space="0" w:color="auto"/>
                    <w:left w:val="none" w:sz="0" w:space="0" w:color="auto"/>
                    <w:bottom w:val="none" w:sz="0" w:space="0" w:color="auto"/>
                    <w:right w:val="none" w:sz="0" w:space="0" w:color="auto"/>
                  </w:divBdr>
                </w:div>
                <w:div w:id="974679891">
                  <w:marLeft w:val="640"/>
                  <w:marRight w:val="0"/>
                  <w:marTop w:val="0"/>
                  <w:marBottom w:val="0"/>
                  <w:divBdr>
                    <w:top w:val="none" w:sz="0" w:space="0" w:color="auto"/>
                    <w:left w:val="none" w:sz="0" w:space="0" w:color="auto"/>
                    <w:bottom w:val="none" w:sz="0" w:space="0" w:color="auto"/>
                    <w:right w:val="none" w:sz="0" w:space="0" w:color="auto"/>
                  </w:divBdr>
                </w:div>
                <w:div w:id="2101100134">
                  <w:marLeft w:val="640"/>
                  <w:marRight w:val="0"/>
                  <w:marTop w:val="0"/>
                  <w:marBottom w:val="0"/>
                  <w:divBdr>
                    <w:top w:val="none" w:sz="0" w:space="0" w:color="auto"/>
                    <w:left w:val="none" w:sz="0" w:space="0" w:color="auto"/>
                    <w:bottom w:val="none" w:sz="0" w:space="0" w:color="auto"/>
                    <w:right w:val="none" w:sz="0" w:space="0" w:color="auto"/>
                  </w:divBdr>
                </w:div>
                <w:div w:id="1591816442">
                  <w:marLeft w:val="640"/>
                  <w:marRight w:val="0"/>
                  <w:marTop w:val="0"/>
                  <w:marBottom w:val="0"/>
                  <w:divBdr>
                    <w:top w:val="none" w:sz="0" w:space="0" w:color="auto"/>
                    <w:left w:val="none" w:sz="0" w:space="0" w:color="auto"/>
                    <w:bottom w:val="none" w:sz="0" w:space="0" w:color="auto"/>
                    <w:right w:val="none" w:sz="0" w:space="0" w:color="auto"/>
                  </w:divBdr>
                </w:div>
                <w:div w:id="92827216">
                  <w:marLeft w:val="640"/>
                  <w:marRight w:val="0"/>
                  <w:marTop w:val="0"/>
                  <w:marBottom w:val="0"/>
                  <w:divBdr>
                    <w:top w:val="none" w:sz="0" w:space="0" w:color="auto"/>
                    <w:left w:val="none" w:sz="0" w:space="0" w:color="auto"/>
                    <w:bottom w:val="none" w:sz="0" w:space="0" w:color="auto"/>
                    <w:right w:val="none" w:sz="0" w:space="0" w:color="auto"/>
                  </w:divBdr>
                </w:div>
                <w:div w:id="318508024">
                  <w:marLeft w:val="640"/>
                  <w:marRight w:val="0"/>
                  <w:marTop w:val="0"/>
                  <w:marBottom w:val="0"/>
                  <w:divBdr>
                    <w:top w:val="none" w:sz="0" w:space="0" w:color="auto"/>
                    <w:left w:val="none" w:sz="0" w:space="0" w:color="auto"/>
                    <w:bottom w:val="none" w:sz="0" w:space="0" w:color="auto"/>
                    <w:right w:val="none" w:sz="0" w:space="0" w:color="auto"/>
                  </w:divBdr>
                </w:div>
                <w:div w:id="953825888">
                  <w:marLeft w:val="640"/>
                  <w:marRight w:val="0"/>
                  <w:marTop w:val="0"/>
                  <w:marBottom w:val="0"/>
                  <w:divBdr>
                    <w:top w:val="none" w:sz="0" w:space="0" w:color="auto"/>
                    <w:left w:val="none" w:sz="0" w:space="0" w:color="auto"/>
                    <w:bottom w:val="none" w:sz="0" w:space="0" w:color="auto"/>
                    <w:right w:val="none" w:sz="0" w:space="0" w:color="auto"/>
                  </w:divBdr>
                </w:div>
                <w:div w:id="476186211">
                  <w:marLeft w:val="640"/>
                  <w:marRight w:val="0"/>
                  <w:marTop w:val="0"/>
                  <w:marBottom w:val="0"/>
                  <w:divBdr>
                    <w:top w:val="none" w:sz="0" w:space="0" w:color="auto"/>
                    <w:left w:val="none" w:sz="0" w:space="0" w:color="auto"/>
                    <w:bottom w:val="none" w:sz="0" w:space="0" w:color="auto"/>
                    <w:right w:val="none" w:sz="0" w:space="0" w:color="auto"/>
                  </w:divBdr>
                </w:div>
                <w:div w:id="250630051">
                  <w:marLeft w:val="640"/>
                  <w:marRight w:val="0"/>
                  <w:marTop w:val="0"/>
                  <w:marBottom w:val="0"/>
                  <w:divBdr>
                    <w:top w:val="none" w:sz="0" w:space="0" w:color="auto"/>
                    <w:left w:val="none" w:sz="0" w:space="0" w:color="auto"/>
                    <w:bottom w:val="none" w:sz="0" w:space="0" w:color="auto"/>
                    <w:right w:val="none" w:sz="0" w:space="0" w:color="auto"/>
                  </w:divBdr>
                </w:div>
                <w:div w:id="776826983">
                  <w:marLeft w:val="640"/>
                  <w:marRight w:val="0"/>
                  <w:marTop w:val="0"/>
                  <w:marBottom w:val="0"/>
                  <w:divBdr>
                    <w:top w:val="none" w:sz="0" w:space="0" w:color="auto"/>
                    <w:left w:val="none" w:sz="0" w:space="0" w:color="auto"/>
                    <w:bottom w:val="none" w:sz="0" w:space="0" w:color="auto"/>
                    <w:right w:val="none" w:sz="0" w:space="0" w:color="auto"/>
                  </w:divBdr>
                </w:div>
                <w:div w:id="1369909625">
                  <w:marLeft w:val="640"/>
                  <w:marRight w:val="0"/>
                  <w:marTop w:val="0"/>
                  <w:marBottom w:val="0"/>
                  <w:divBdr>
                    <w:top w:val="none" w:sz="0" w:space="0" w:color="auto"/>
                    <w:left w:val="none" w:sz="0" w:space="0" w:color="auto"/>
                    <w:bottom w:val="none" w:sz="0" w:space="0" w:color="auto"/>
                    <w:right w:val="none" w:sz="0" w:space="0" w:color="auto"/>
                  </w:divBdr>
                </w:div>
                <w:div w:id="411317703">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468277010">
                  <w:marLeft w:val="640"/>
                  <w:marRight w:val="0"/>
                  <w:marTop w:val="0"/>
                  <w:marBottom w:val="0"/>
                  <w:divBdr>
                    <w:top w:val="none" w:sz="0" w:space="0" w:color="auto"/>
                    <w:left w:val="none" w:sz="0" w:space="0" w:color="auto"/>
                    <w:bottom w:val="none" w:sz="0" w:space="0" w:color="auto"/>
                    <w:right w:val="none" w:sz="0" w:space="0" w:color="auto"/>
                  </w:divBdr>
                </w:div>
                <w:div w:id="808937297">
                  <w:marLeft w:val="640"/>
                  <w:marRight w:val="0"/>
                  <w:marTop w:val="0"/>
                  <w:marBottom w:val="0"/>
                  <w:divBdr>
                    <w:top w:val="none" w:sz="0" w:space="0" w:color="auto"/>
                    <w:left w:val="none" w:sz="0" w:space="0" w:color="auto"/>
                    <w:bottom w:val="none" w:sz="0" w:space="0" w:color="auto"/>
                    <w:right w:val="none" w:sz="0" w:space="0" w:color="auto"/>
                  </w:divBdr>
                </w:div>
                <w:div w:id="725224795">
                  <w:marLeft w:val="640"/>
                  <w:marRight w:val="0"/>
                  <w:marTop w:val="0"/>
                  <w:marBottom w:val="0"/>
                  <w:divBdr>
                    <w:top w:val="none" w:sz="0" w:space="0" w:color="auto"/>
                    <w:left w:val="none" w:sz="0" w:space="0" w:color="auto"/>
                    <w:bottom w:val="none" w:sz="0" w:space="0" w:color="auto"/>
                    <w:right w:val="none" w:sz="0" w:space="0" w:color="auto"/>
                  </w:divBdr>
                </w:div>
                <w:div w:id="1645432482">
                  <w:marLeft w:val="640"/>
                  <w:marRight w:val="0"/>
                  <w:marTop w:val="0"/>
                  <w:marBottom w:val="0"/>
                  <w:divBdr>
                    <w:top w:val="none" w:sz="0" w:space="0" w:color="auto"/>
                    <w:left w:val="none" w:sz="0" w:space="0" w:color="auto"/>
                    <w:bottom w:val="none" w:sz="0" w:space="0" w:color="auto"/>
                    <w:right w:val="none" w:sz="0" w:space="0" w:color="auto"/>
                  </w:divBdr>
                </w:div>
                <w:div w:id="1299918176">
                  <w:marLeft w:val="640"/>
                  <w:marRight w:val="0"/>
                  <w:marTop w:val="0"/>
                  <w:marBottom w:val="0"/>
                  <w:divBdr>
                    <w:top w:val="none" w:sz="0" w:space="0" w:color="auto"/>
                    <w:left w:val="none" w:sz="0" w:space="0" w:color="auto"/>
                    <w:bottom w:val="none" w:sz="0" w:space="0" w:color="auto"/>
                    <w:right w:val="none" w:sz="0" w:space="0" w:color="auto"/>
                  </w:divBdr>
                </w:div>
                <w:div w:id="1085955333">
                  <w:marLeft w:val="640"/>
                  <w:marRight w:val="0"/>
                  <w:marTop w:val="0"/>
                  <w:marBottom w:val="0"/>
                  <w:divBdr>
                    <w:top w:val="none" w:sz="0" w:space="0" w:color="auto"/>
                    <w:left w:val="none" w:sz="0" w:space="0" w:color="auto"/>
                    <w:bottom w:val="none" w:sz="0" w:space="0" w:color="auto"/>
                    <w:right w:val="none" w:sz="0" w:space="0" w:color="auto"/>
                  </w:divBdr>
                </w:div>
                <w:div w:id="454760470">
                  <w:marLeft w:val="640"/>
                  <w:marRight w:val="0"/>
                  <w:marTop w:val="0"/>
                  <w:marBottom w:val="0"/>
                  <w:divBdr>
                    <w:top w:val="none" w:sz="0" w:space="0" w:color="auto"/>
                    <w:left w:val="none" w:sz="0" w:space="0" w:color="auto"/>
                    <w:bottom w:val="none" w:sz="0" w:space="0" w:color="auto"/>
                    <w:right w:val="none" w:sz="0" w:space="0" w:color="auto"/>
                  </w:divBdr>
                </w:div>
                <w:div w:id="588661961">
                  <w:marLeft w:val="640"/>
                  <w:marRight w:val="0"/>
                  <w:marTop w:val="0"/>
                  <w:marBottom w:val="0"/>
                  <w:divBdr>
                    <w:top w:val="none" w:sz="0" w:space="0" w:color="auto"/>
                    <w:left w:val="none" w:sz="0" w:space="0" w:color="auto"/>
                    <w:bottom w:val="none" w:sz="0" w:space="0" w:color="auto"/>
                    <w:right w:val="none" w:sz="0" w:space="0" w:color="auto"/>
                  </w:divBdr>
                </w:div>
              </w:divsChild>
            </w:div>
            <w:div w:id="844831023">
              <w:marLeft w:val="0"/>
              <w:marRight w:val="0"/>
              <w:marTop w:val="0"/>
              <w:marBottom w:val="0"/>
              <w:divBdr>
                <w:top w:val="none" w:sz="0" w:space="0" w:color="auto"/>
                <w:left w:val="none" w:sz="0" w:space="0" w:color="auto"/>
                <w:bottom w:val="none" w:sz="0" w:space="0" w:color="auto"/>
                <w:right w:val="none" w:sz="0" w:space="0" w:color="auto"/>
              </w:divBdr>
              <w:divsChild>
                <w:div w:id="1399748652">
                  <w:marLeft w:val="640"/>
                  <w:marRight w:val="0"/>
                  <w:marTop w:val="0"/>
                  <w:marBottom w:val="0"/>
                  <w:divBdr>
                    <w:top w:val="none" w:sz="0" w:space="0" w:color="auto"/>
                    <w:left w:val="none" w:sz="0" w:space="0" w:color="auto"/>
                    <w:bottom w:val="none" w:sz="0" w:space="0" w:color="auto"/>
                    <w:right w:val="none" w:sz="0" w:space="0" w:color="auto"/>
                  </w:divBdr>
                </w:div>
                <w:div w:id="1492411056">
                  <w:marLeft w:val="640"/>
                  <w:marRight w:val="0"/>
                  <w:marTop w:val="0"/>
                  <w:marBottom w:val="0"/>
                  <w:divBdr>
                    <w:top w:val="none" w:sz="0" w:space="0" w:color="auto"/>
                    <w:left w:val="none" w:sz="0" w:space="0" w:color="auto"/>
                    <w:bottom w:val="none" w:sz="0" w:space="0" w:color="auto"/>
                    <w:right w:val="none" w:sz="0" w:space="0" w:color="auto"/>
                  </w:divBdr>
                </w:div>
                <w:div w:id="791556546">
                  <w:marLeft w:val="640"/>
                  <w:marRight w:val="0"/>
                  <w:marTop w:val="0"/>
                  <w:marBottom w:val="0"/>
                  <w:divBdr>
                    <w:top w:val="none" w:sz="0" w:space="0" w:color="auto"/>
                    <w:left w:val="none" w:sz="0" w:space="0" w:color="auto"/>
                    <w:bottom w:val="none" w:sz="0" w:space="0" w:color="auto"/>
                    <w:right w:val="none" w:sz="0" w:space="0" w:color="auto"/>
                  </w:divBdr>
                </w:div>
                <w:div w:id="1762674549">
                  <w:marLeft w:val="640"/>
                  <w:marRight w:val="0"/>
                  <w:marTop w:val="0"/>
                  <w:marBottom w:val="0"/>
                  <w:divBdr>
                    <w:top w:val="none" w:sz="0" w:space="0" w:color="auto"/>
                    <w:left w:val="none" w:sz="0" w:space="0" w:color="auto"/>
                    <w:bottom w:val="none" w:sz="0" w:space="0" w:color="auto"/>
                    <w:right w:val="none" w:sz="0" w:space="0" w:color="auto"/>
                  </w:divBdr>
                </w:div>
                <w:div w:id="1791391718">
                  <w:marLeft w:val="640"/>
                  <w:marRight w:val="0"/>
                  <w:marTop w:val="0"/>
                  <w:marBottom w:val="0"/>
                  <w:divBdr>
                    <w:top w:val="none" w:sz="0" w:space="0" w:color="auto"/>
                    <w:left w:val="none" w:sz="0" w:space="0" w:color="auto"/>
                    <w:bottom w:val="none" w:sz="0" w:space="0" w:color="auto"/>
                    <w:right w:val="none" w:sz="0" w:space="0" w:color="auto"/>
                  </w:divBdr>
                </w:div>
                <w:div w:id="1874993902">
                  <w:marLeft w:val="640"/>
                  <w:marRight w:val="0"/>
                  <w:marTop w:val="0"/>
                  <w:marBottom w:val="0"/>
                  <w:divBdr>
                    <w:top w:val="none" w:sz="0" w:space="0" w:color="auto"/>
                    <w:left w:val="none" w:sz="0" w:space="0" w:color="auto"/>
                    <w:bottom w:val="none" w:sz="0" w:space="0" w:color="auto"/>
                    <w:right w:val="none" w:sz="0" w:space="0" w:color="auto"/>
                  </w:divBdr>
                </w:div>
                <w:div w:id="488982430">
                  <w:marLeft w:val="640"/>
                  <w:marRight w:val="0"/>
                  <w:marTop w:val="0"/>
                  <w:marBottom w:val="0"/>
                  <w:divBdr>
                    <w:top w:val="none" w:sz="0" w:space="0" w:color="auto"/>
                    <w:left w:val="none" w:sz="0" w:space="0" w:color="auto"/>
                    <w:bottom w:val="none" w:sz="0" w:space="0" w:color="auto"/>
                    <w:right w:val="none" w:sz="0" w:space="0" w:color="auto"/>
                  </w:divBdr>
                </w:div>
                <w:div w:id="152987350">
                  <w:marLeft w:val="640"/>
                  <w:marRight w:val="0"/>
                  <w:marTop w:val="0"/>
                  <w:marBottom w:val="0"/>
                  <w:divBdr>
                    <w:top w:val="none" w:sz="0" w:space="0" w:color="auto"/>
                    <w:left w:val="none" w:sz="0" w:space="0" w:color="auto"/>
                    <w:bottom w:val="none" w:sz="0" w:space="0" w:color="auto"/>
                    <w:right w:val="none" w:sz="0" w:space="0" w:color="auto"/>
                  </w:divBdr>
                </w:div>
                <w:div w:id="1318152116">
                  <w:marLeft w:val="640"/>
                  <w:marRight w:val="0"/>
                  <w:marTop w:val="0"/>
                  <w:marBottom w:val="0"/>
                  <w:divBdr>
                    <w:top w:val="none" w:sz="0" w:space="0" w:color="auto"/>
                    <w:left w:val="none" w:sz="0" w:space="0" w:color="auto"/>
                    <w:bottom w:val="none" w:sz="0" w:space="0" w:color="auto"/>
                    <w:right w:val="none" w:sz="0" w:space="0" w:color="auto"/>
                  </w:divBdr>
                </w:div>
                <w:div w:id="425735431">
                  <w:marLeft w:val="640"/>
                  <w:marRight w:val="0"/>
                  <w:marTop w:val="0"/>
                  <w:marBottom w:val="0"/>
                  <w:divBdr>
                    <w:top w:val="none" w:sz="0" w:space="0" w:color="auto"/>
                    <w:left w:val="none" w:sz="0" w:space="0" w:color="auto"/>
                    <w:bottom w:val="none" w:sz="0" w:space="0" w:color="auto"/>
                    <w:right w:val="none" w:sz="0" w:space="0" w:color="auto"/>
                  </w:divBdr>
                </w:div>
                <w:div w:id="1558933813">
                  <w:marLeft w:val="640"/>
                  <w:marRight w:val="0"/>
                  <w:marTop w:val="0"/>
                  <w:marBottom w:val="0"/>
                  <w:divBdr>
                    <w:top w:val="none" w:sz="0" w:space="0" w:color="auto"/>
                    <w:left w:val="none" w:sz="0" w:space="0" w:color="auto"/>
                    <w:bottom w:val="none" w:sz="0" w:space="0" w:color="auto"/>
                    <w:right w:val="none" w:sz="0" w:space="0" w:color="auto"/>
                  </w:divBdr>
                </w:div>
                <w:div w:id="796487595">
                  <w:marLeft w:val="640"/>
                  <w:marRight w:val="0"/>
                  <w:marTop w:val="0"/>
                  <w:marBottom w:val="0"/>
                  <w:divBdr>
                    <w:top w:val="none" w:sz="0" w:space="0" w:color="auto"/>
                    <w:left w:val="none" w:sz="0" w:space="0" w:color="auto"/>
                    <w:bottom w:val="none" w:sz="0" w:space="0" w:color="auto"/>
                    <w:right w:val="none" w:sz="0" w:space="0" w:color="auto"/>
                  </w:divBdr>
                </w:div>
                <w:div w:id="344135942">
                  <w:marLeft w:val="640"/>
                  <w:marRight w:val="0"/>
                  <w:marTop w:val="0"/>
                  <w:marBottom w:val="0"/>
                  <w:divBdr>
                    <w:top w:val="none" w:sz="0" w:space="0" w:color="auto"/>
                    <w:left w:val="none" w:sz="0" w:space="0" w:color="auto"/>
                    <w:bottom w:val="none" w:sz="0" w:space="0" w:color="auto"/>
                    <w:right w:val="none" w:sz="0" w:space="0" w:color="auto"/>
                  </w:divBdr>
                </w:div>
                <w:div w:id="2102792280">
                  <w:marLeft w:val="640"/>
                  <w:marRight w:val="0"/>
                  <w:marTop w:val="0"/>
                  <w:marBottom w:val="0"/>
                  <w:divBdr>
                    <w:top w:val="none" w:sz="0" w:space="0" w:color="auto"/>
                    <w:left w:val="none" w:sz="0" w:space="0" w:color="auto"/>
                    <w:bottom w:val="none" w:sz="0" w:space="0" w:color="auto"/>
                    <w:right w:val="none" w:sz="0" w:space="0" w:color="auto"/>
                  </w:divBdr>
                </w:div>
                <w:div w:id="2059622629">
                  <w:marLeft w:val="640"/>
                  <w:marRight w:val="0"/>
                  <w:marTop w:val="0"/>
                  <w:marBottom w:val="0"/>
                  <w:divBdr>
                    <w:top w:val="none" w:sz="0" w:space="0" w:color="auto"/>
                    <w:left w:val="none" w:sz="0" w:space="0" w:color="auto"/>
                    <w:bottom w:val="none" w:sz="0" w:space="0" w:color="auto"/>
                    <w:right w:val="none" w:sz="0" w:space="0" w:color="auto"/>
                  </w:divBdr>
                </w:div>
                <w:div w:id="1577131762">
                  <w:marLeft w:val="640"/>
                  <w:marRight w:val="0"/>
                  <w:marTop w:val="0"/>
                  <w:marBottom w:val="0"/>
                  <w:divBdr>
                    <w:top w:val="none" w:sz="0" w:space="0" w:color="auto"/>
                    <w:left w:val="none" w:sz="0" w:space="0" w:color="auto"/>
                    <w:bottom w:val="none" w:sz="0" w:space="0" w:color="auto"/>
                    <w:right w:val="none" w:sz="0" w:space="0" w:color="auto"/>
                  </w:divBdr>
                </w:div>
                <w:div w:id="853887018">
                  <w:marLeft w:val="640"/>
                  <w:marRight w:val="0"/>
                  <w:marTop w:val="0"/>
                  <w:marBottom w:val="0"/>
                  <w:divBdr>
                    <w:top w:val="none" w:sz="0" w:space="0" w:color="auto"/>
                    <w:left w:val="none" w:sz="0" w:space="0" w:color="auto"/>
                    <w:bottom w:val="none" w:sz="0" w:space="0" w:color="auto"/>
                    <w:right w:val="none" w:sz="0" w:space="0" w:color="auto"/>
                  </w:divBdr>
                </w:div>
                <w:div w:id="2111508340">
                  <w:marLeft w:val="640"/>
                  <w:marRight w:val="0"/>
                  <w:marTop w:val="0"/>
                  <w:marBottom w:val="0"/>
                  <w:divBdr>
                    <w:top w:val="none" w:sz="0" w:space="0" w:color="auto"/>
                    <w:left w:val="none" w:sz="0" w:space="0" w:color="auto"/>
                    <w:bottom w:val="none" w:sz="0" w:space="0" w:color="auto"/>
                    <w:right w:val="none" w:sz="0" w:space="0" w:color="auto"/>
                  </w:divBdr>
                </w:div>
                <w:div w:id="1497842445">
                  <w:marLeft w:val="640"/>
                  <w:marRight w:val="0"/>
                  <w:marTop w:val="0"/>
                  <w:marBottom w:val="0"/>
                  <w:divBdr>
                    <w:top w:val="none" w:sz="0" w:space="0" w:color="auto"/>
                    <w:left w:val="none" w:sz="0" w:space="0" w:color="auto"/>
                    <w:bottom w:val="none" w:sz="0" w:space="0" w:color="auto"/>
                    <w:right w:val="none" w:sz="0" w:space="0" w:color="auto"/>
                  </w:divBdr>
                </w:div>
                <w:div w:id="1804884185">
                  <w:marLeft w:val="640"/>
                  <w:marRight w:val="0"/>
                  <w:marTop w:val="0"/>
                  <w:marBottom w:val="0"/>
                  <w:divBdr>
                    <w:top w:val="none" w:sz="0" w:space="0" w:color="auto"/>
                    <w:left w:val="none" w:sz="0" w:space="0" w:color="auto"/>
                    <w:bottom w:val="none" w:sz="0" w:space="0" w:color="auto"/>
                    <w:right w:val="none" w:sz="0" w:space="0" w:color="auto"/>
                  </w:divBdr>
                </w:div>
                <w:div w:id="705133553">
                  <w:marLeft w:val="640"/>
                  <w:marRight w:val="0"/>
                  <w:marTop w:val="0"/>
                  <w:marBottom w:val="0"/>
                  <w:divBdr>
                    <w:top w:val="none" w:sz="0" w:space="0" w:color="auto"/>
                    <w:left w:val="none" w:sz="0" w:space="0" w:color="auto"/>
                    <w:bottom w:val="none" w:sz="0" w:space="0" w:color="auto"/>
                    <w:right w:val="none" w:sz="0" w:space="0" w:color="auto"/>
                  </w:divBdr>
                </w:div>
                <w:div w:id="1763262262">
                  <w:marLeft w:val="640"/>
                  <w:marRight w:val="0"/>
                  <w:marTop w:val="0"/>
                  <w:marBottom w:val="0"/>
                  <w:divBdr>
                    <w:top w:val="none" w:sz="0" w:space="0" w:color="auto"/>
                    <w:left w:val="none" w:sz="0" w:space="0" w:color="auto"/>
                    <w:bottom w:val="none" w:sz="0" w:space="0" w:color="auto"/>
                    <w:right w:val="none" w:sz="0" w:space="0" w:color="auto"/>
                  </w:divBdr>
                </w:div>
                <w:div w:id="314645350">
                  <w:marLeft w:val="640"/>
                  <w:marRight w:val="0"/>
                  <w:marTop w:val="0"/>
                  <w:marBottom w:val="0"/>
                  <w:divBdr>
                    <w:top w:val="none" w:sz="0" w:space="0" w:color="auto"/>
                    <w:left w:val="none" w:sz="0" w:space="0" w:color="auto"/>
                    <w:bottom w:val="none" w:sz="0" w:space="0" w:color="auto"/>
                    <w:right w:val="none" w:sz="0" w:space="0" w:color="auto"/>
                  </w:divBdr>
                </w:div>
                <w:div w:id="934555152">
                  <w:marLeft w:val="640"/>
                  <w:marRight w:val="0"/>
                  <w:marTop w:val="0"/>
                  <w:marBottom w:val="0"/>
                  <w:divBdr>
                    <w:top w:val="none" w:sz="0" w:space="0" w:color="auto"/>
                    <w:left w:val="none" w:sz="0" w:space="0" w:color="auto"/>
                    <w:bottom w:val="none" w:sz="0" w:space="0" w:color="auto"/>
                    <w:right w:val="none" w:sz="0" w:space="0" w:color="auto"/>
                  </w:divBdr>
                </w:div>
                <w:div w:id="832722448">
                  <w:marLeft w:val="640"/>
                  <w:marRight w:val="0"/>
                  <w:marTop w:val="0"/>
                  <w:marBottom w:val="0"/>
                  <w:divBdr>
                    <w:top w:val="none" w:sz="0" w:space="0" w:color="auto"/>
                    <w:left w:val="none" w:sz="0" w:space="0" w:color="auto"/>
                    <w:bottom w:val="none" w:sz="0" w:space="0" w:color="auto"/>
                    <w:right w:val="none" w:sz="0" w:space="0" w:color="auto"/>
                  </w:divBdr>
                </w:div>
                <w:div w:id="947660458">
                  <w:marLeft w:val="640"/>
                  <w:marRight w:val="0"/>
                  <w:marTop w:val="0"/>
                  <w:marBottom w:val="0"/>
                  <w:divBdr>
                    <w:top w:val="none" w:sz="0" w:space="0" w:color="auto"/>
                    <w:left w:val="none" w:sz="0" w:space="0" w:color="auto"/>
                    <w:bottom w:val="none" w:sz="0" w:space="0" w:color="auto"/>
                    <w:right w:val="none" w:sz="0" w:space="0" w:color="auto"/>
                  </w:divBdr>
                </w:div>
                <w:div w:id="1279919626">
                  <w:marLeft w:val="640"/>
                  <w:marRight w:val="0"/>
                  <w:marTop w:val="0"/>
                  <w:marBottom w:val="0"/>
                  <w:divBdr>
                    <w:top w:val="none" w:sz="0" w:space="0" w:color="auto"/>
                    <w:left w:val="none" w:sz="0" w:space="0" w:color="auto"/>
                    <w:bottom w:val="none" w:sz="0" w:space="0" w:color="auto"/>
                    <w:right w:val="none" w:sz="0" w:space="0" w:color="auto"/>
                  </w:divBdr>
                </w:div>
                <w:div w:id="1107848209">
                  <w:marLeft w:val="640"/>
                  <w:marRight w:val="0"/>
                  <w:marTop w:val="0"/>
                  <w:marBottom w:val="0"/>
                  <w:divBdr>
                    <w:top w:val="none" w:sz="0" w:space="0" w:color="auto"/>
                    <w:left w:val="none" w:sz="0" w:space="0" w:color="auto"/>
                    <w:bottom w:val="none" w:sz="0" w:space="0" w:color="auto"/>
                    <w:right w:val="none" w:sz="0" w:space="0" w:color="auto"/>
                  </w:divBdr>
                </w:div>
                <w:div w:id="1975744639">
                  <w:marLeft w:val="640"/>
                  <w:marRight w:val="0"/>
                  <w:marTop w:val="0"/>
                  <w:marBottom w:val="0"/>
                  <w:divBdr>
                    <w:top w:val="none" w:sz="0" w:space="0" w:color="auto"/>
                    <w:left w:val="none" w:sz="0" w:space="0" w:color="auto"/>
                    <w:bottom w:val="none" w:sz="0" w:space="0" w:color="auto"/>
                    <w:right w:val="none" w:sz="0" w:space="0" w:color="auto"/>
                  </w:divBdr>
                </w:div>
                <w:div w:id="1017541005">
                  <w:marLeft w:val="640"/>
                  <w:marRight w:val="0"/>
                  <w:marTop w:val="0"/>
                  <w:marBottom w:val="0"/>
                  <w:divBdr>
                    <w:top w:val="none" w:sz="0" w:space="0" w:color="auto"/>
                    <w:left w:val="none" w:sz="0" w:space="0" w:color="auto"/>
                    <w:bottom w:val="none" w:sz="0" w:space="0" w:color="auto"/>
                    <w:right w:val="none" w:sz="0" w:space="0" w:color="auto"/>
                  </w:divBdr>
                </w:div>
                <w:div w:id="1674914840">
                  <w:marLeft w:val="640"/>
                  <w:marRight w:val="0"/>
                  <w:marTop w:val="0"/>
                  <w:marBottom w:val="0"/>
                  <w:divBdr>
                    <w:top w:val="none" w:sz="0" w:space="0" w:color="auto"/>
                    <w:left w:val="none" w:sz="0" w:space="0" w:color="auto"/>
                    <w:bottom w:val="none" w:sz="0" w:space="0" w:color="auto"/>
                    <w:right w:val="none" w:sz="0" w:space="0" w:color="auto"/>
                  </w:divBdr>
                </w:div>
                <w:div w:id="863715069">
                  <w:marLeft w:val="640"/>
                  <w:marRight w:val="0"/>
                  <w:marTop w:val="0"/>
                  <w:marBottom w:val="0"/>
                  <w:divBdr>
                    <w:top w:val="none" w:sz="0" w:space="0" w:color="auto"/>
                    <w:left w:val="none" w:sz="0" w:space="0" w:color="auto"/>
                    <w:bottom w:val="none" w:sz="0" w:space="0" w:color="auto"/>
                    <w:right w:val="none" w:sz="0" w:space="0" w:color="auto"/>
                  </w:divBdr>
                </w:div>
                <w:div w:id="159004787">
                  <w:marLeft w:val="640"/>
                  <w:marRight w:val="0"/>
                  <w:marTop w:val="0"/>
                  <w:marBottom w:val="0"/>
                  <w:divBdr>
                    <w:top w:val="none" w:sz="0" w:space="0" w:color="auto"/>
                    <w:left w:val="none" w:sz="0" w:space="0" w:color="auto"/>
                    <w:bottom w:val="none" w:sz="0" w:space="0" w:color="auto"/>
                    <w:right w:val="none" w:sz="0" w:space="0" w:color="auto"/>
                  </w:divBdr>
                </w:div>
                <w:div w:id="555705582">
                  <w:marLeft w:val="640"/>
                  <w:marRight w:val="0"/>
                  <w:marTop w:val="0"/>
                  <w:marBottom w:val="0"/>
                  <w:divBdr>
                    <w:top w:val="none" w:sz="0" w:space="0" w:color="auto"/>
                    <w:left w:val="none" w:sz="0" w:space="0" w:color="auto"/>
                    <w:bottom w:val="none" w:sz="0" w:space="0" w:color="auto"/>
                    <w:right w:val="none" w:sz="0" w:space="0" w:color="auto"/>
                  </w:divBdr>
                </w:div>
                <w:div w:id="410659167">
                  <w:marLeft w:val="640"/>
                  <w:marRight w:val="0"/>
                  <w:marTop w:val="0"/>
                  <w:marBottom w:val="0"/>
                  <w:divBdr>
                    <w:top w:val="none" w:sz="0" w:space="0" w:color="auto"/>
                    <w:left w:val="none" w:sz="0" w:space="0" w:color="auto"/>
                    <w:bottom w:val="none" w:sz="0" w:space="0" w:color="auto"/>
                    <w:right w:val="none" w:sz="0" w:space="0" w:color="auto"/>
                  </w:divBdr>
                </w:div>
                <w:div w:id="853106748">
                  <w:marLeft w:val="640"/>
                  <w:marRight w:val="0"/>
                  <w:marTop w:val="0"/>
                  <w:marBottom w:val="0"/>
                  <w:divBdr>
                    <w:top w:val="none" w:sz="0" w:space="0" w:color="auto"/>
                    <w:left w:val="none" w:sz="0" w:space="0" w:color="auto"/>
                    <w:bottom w:val="none" w:sz="0" w:space="0" w:color="auto"/>
                    <w:right w:val="none" w:sz="0" w:space="0" w:color="auto"/>
                  </w:divBdr>
                </w:div>
                <w:div w:id="61872848">
                  <w:marLeft w:val="640"/>
                  <w:marRight w:val="0"/>
                  <w:marTop w:val="0"/>
                  <w:marBottom w:val="0"/>
                  <w:divBdr>
                    <w:top w:val="none" w:sz="0" w:space="0" w:color="auto"/>
                    <w:left w:val="none" w:sz="0" w:space="0" w:color="auto"/>
                    <w:bottom w:val="none" w:sz="0" w:space="0" w:color="auto"/>
                    <w:right w:val="none" w:sz="0" w:space="0" w:color="auto"/>
                  </w:divBdr>
                </w:div>
                <w:div w:id="598368311">
                  <w:marLeft w:val="640"/>
                  <w:marRight w:val="0"/>
                  <w:marTop w:val="0"/>
                  <w:marBottom w:val="0"/>
                  <w:divBdr>
                    <w:top w:val="none" w:sz="0" w:space="0" w:color="auto"/>
                    <w:left w:val="none" w:sz="0" w:space="0" w:color="auto"/>
                    <w:bottom w:val="none" w:sz="0" w:space="0" w:color="auto"/>
                    <w:right w:val="none" w:sz="0" w:space="0" w:color="auto"/>
                  </w:divBdr>
                </w:div>
                <w:div w:id="849104406">
                  <w:marLeft w:val="640"/>
                  <w:marRight w:val="0"/>
                  <w:marTop w:val="0"/>
                  <w:marBottom w:val="0"/>
                  <w:divBdr>
                    <w:top w:val="none" w:sz="0" w:space="0" w:color="auto"/>
                    <w:left w:val="none" w:sz="0" w:space="0" w:color="auto"/>
                    <w:bottom w:val="none" w:sz="0" w:space="0" w:color="auto"/>
                    <w:right w:val="none" w:sz="0" w:space="0" w:color="auto"/>
                  </w:divBdr>
                </w:div>
                <w:div w:id="836308908">
                  <w:marLeft w:val="640"/>
                  <w:marRight w:val="0"/>
                  <w:marTop w:val="0"/>
                  <w:marBottom w:val="0"/>
                  <w:divBdr>
                    <w:top w:val="none" w:sz="0" w:space="0" w:color="auto"/>
                    <w:left w:val="none" w:sz="0" w:space="0" w:color="auto"/>
                    <w:bottom w:val="none" w:sz="0" w:space="0" w:color="auto"/>
                    <w:right w:val="none" w:sz="0" w:space="0" w:color="auto"/>
                  </w:divBdr>
                </w:div>
                <w:div w:id="1337926082">
                  <w:marLeft w:val="640"/>
                  <w:marRight w:val="0"/>
                  <w:marTop w:val="0"/>
                  <w:marBottom w:val="0"/>
                  <w:divBdr>
                    <w:top w:val="none" w:sz="0" w:space="0" w:color="auto"/>
                    <w:left w:val="none" w:sz="0" w:space="0" w:color="auto"/>
                    <w:bottom w:val="none" w:sz="0" w:space="0" w:color="auto"/>
                    <w:right w:val="none" w:sz="0" w:space="0" w:color="auto"/>
                  </w:divBdr>
                </w:div>
              </w:divsChild>
            </w:div>
            <w:div w:id="1509566417">
              <w:marLeft w:val="0"/>
              <w:marRight w:val="0"/>
              <w:marTop w:val="0"/>
              <w:marBottom w:val="0"/>
              <w:divBdr>
                <w:top w:val="none" w:sz="0" w:space="0" w:color="auto"/>
                <w:left w:val="none" w:sz="0" w:space="0" w:color="auto"/>
                <w:bottom w:val="none" w:sz="0" w:space="0" w:color="auto"/>
                <w:right w:val="none" w:sz="0" w:space="0" w:color="auto"/>
              </w:divBdr>
              <w:divsChild>
                <w:div w:id="1238394382">
                  <w:marLeft w:val="640"/>
                  <w:marRight w:val="0"/>
                  <w:marTop w:val="0"/>
                  <w:marBottom w:val="0"/>
                  <w:divBdr>
                    <w:top w:val="none" w:sz="0" w:space="0" w:color="auto"/>
                    <w:left w:val="none" w:sz="0" w:space="0" w:color="auto"/>
                    <w:bottom w:val="none" w:sz="0" w:space="0" w:color="auto"/>
                    <w:right w:val="none" w:sz="0" w:space="0" w:color="auto"/>
                  </w:divBdr>
                </w:div>
                <w:div w:id="1498308851">
                  <w:marLeft w:val="640"/>
                  <w:marRight w:val="0"/>
                  <w:marTop w:val="0"/>
                  <w:marBottom w:val="0"/>
                  <w:divBdr>
                    <w:top w:val="none" w:sz="0" w:space="0" w:color="auto"/>
                    <w:left w:val="none" w:sz="0" w:space="0" w:color="auto"/>
                    <w:bottom w:val="none" w:sz="0" w:space="0" w:color="auto"/>
                    <w:right w:val="none" w:sz="0" w:space="0" w:color="auto"/>
                  </w:divBdr>
                </w:div>
                <w:div w:id="1912301682">
                  <w:marLeft w:val="640"/>
                  <w:marRight w:val="0"/>
                  <w:marTop w:val="0"/>
                  <w:marBottom w:val="0"/>
                  <w:divBdr>
                    <w:top w:val="none" w:sz="0" w:space="0" w:color="auto"/>
                    <w:left w:val="none" w:sz="0" w:space="0" w:color="auto"/>
                    <w:bottom w:val="none" w:sz="0" w:space="0" w:color="auto"/>
                    <w:right w:val="none" w:sz="0" w:space="0" w:color="auto"/>
                  </w:divBdr>
                </w:div>
                <w:div w:id="375399185">
                  <w:marLeft w:val="640"/>
                  <w:marRight w:val="0"/>
                  <w:marTop w:val="0"/>
                  <w:marBottom w:val="0"/>
                  <w:divBdr>
                    <w:top w:val="none" w:sz="0" w:space="0" w:color="auto"/>
                    <w:left w:val="none" w:sz="0" w:space="0" w:color="auto"/>
                    <w:bottom w:val="none" w:sz="0" w:space="0" w:color="auto"/>
                    <w:right w:val="none" w:sz="0" w:space="0" w:color="auto"/>
                  </w:divBdr>
                </w:div>
                <w:div w:id="1520193869">
                  <w:marLeft w:val="640"/>
                  <w:marRight w:val="0"/>
                  <w:marTop w:val="0"/>
                  <w:marBottom w:val="0"/>
                  <w:divBdr>
                    <w:top w:val="none" w:sz="0" w:space="0" w:color="auto"/>
                    <w:left w:val="none" w:sz="0" w:space="0" w:color="auto"/>
                    <w:bottom w:val="none" w:sz="0" w:space="0" w:color="auto"/>
                    <w:right w:val="none" w:sz="0" w:space="0" w:color="auto"/>
                  </w:divBdr>
                </w:div>
                <w:div w:id="324166011">
                  <w:marLeft w:val="640"/>
                  <w:marRight w:val="0"/>
                  <w:marTop w:val="0"/>
                  <w:marBottom w:val="0"/>
                  <w:divBdr>
                    <w:top w:val="none" w:sz="0" w:space="0" w:color="auto"/>
                    <w:left w:val="none" w:sz="0" w:space="0" w:color="auto"/>
                    <w:bottom w:val="none" w:sz="0" w:space="0" w:color="auto"/>
                    <w:right w:val="none" w:sz="0" w:space="0" w:color="auto"/>
                  </w:divBdr>
                </w:div>
                <w:div w:id="1256674789">
                  <w:marLeft w:val="640"/>
                  <w:marRight w:val="0"/>
                  <w:marTop w:val="0"/>
                  <w:marBottom w:val="0"/>
                  <w:divBdr>
                    <w:top w:val="none" w:sz="0" w:space="0" w:color="auto"/>
                    <w:left w:val="none" w:sz="0" w:space="0" w:color="auto"/>
                    <w:bottom w:val="none" w:sz="0" w:space="0" w:color="auto"/>
                    <w:right w:val="none" w:sz="0" w:space="0" w:color="auto"/>
                  </w:divBdr>
                </w:div>
                <w:div w:id="1665737584">
                  <w:marLeft w:val="640"/>
                  <w:marRight w:val="0"/>
                  <w:marTop w:val="0"/>
                  <w:marBottom w:val="0"/>
                  <w:divBdr>
                    <w:top w:val="none" w:sz="0" w:space="0" w:color="auto"/>
                    <w:left w:val="none" w:sz="0" w:space="0" w:color="auto"/>
                    <w:bottom w:val="none" w:sz="0" w:space="0" w:color="auto"/>
                    <w:right w:val="none" w:sz="0" w:space="0" w:color="auto"/>
                  </w:divBdr>
                </w:div>
                <w:div w:id="25495268">
                  <w:marLeft w:val="640"/>
                  <w:marRight w:val="0"/>
                  <w:marTop w:val="0"/>
                  <w:marBottom w:val="0"/>
                  <w:divBdr>
                    <w:top w:val="none" w:sz="0" w:space="0" w:color="auto"/>
                    <w:left w:val="none" w:sz="0" w:space="0" w:color="auto"/>
                    <w:bottom w:val="none" w:sz="0" w:space="0" w:color="auto"/>
                    <w:right w:val="none" w:sz="0" w:space="0" w:color="auto"/>
                  </w:divBdr>
                </w:div>
                <w:div w:id="1896043495">
                  <w:marLeft w:val="640"/>
                  <w:marRight w:val="0"/>
                  <w:marTop w:val="0"/>
                  <w:marBottom w:val="0"/>
                  <w:divBdr>
                    <w:top w:val="none" w:sz="0" w:space="0" w:color="auto"/>
                    <w:left w:val="none" w:sz="0" w:space="0" w:color="auto"/>
                    <w:bottom w:val="none" w:sz="0" w:space="0" w:color="auto"/>
                    <w:right w:val="none" w:sz="0" w:space="0" w:color="auto"/>
                  </w:divBdr>
                </w:div>
                <w:div w:id="1921870442">
                  <w:marLeft w:val="640"/>
                  <w:marRight w:val="0"/>
                  <w:marTop w:val="0"/>
                  <w:marBottom w:val="0"/>
                  <w:divBdr>
                    <w:top w:val="none" w:sz="0" w:space="0" w:color="auto"/>
                    <w:left w:val="none" w:sz="0" w:space="0" w:color="auto"/>
                    <w:bottom w:val="none" w:sz="0" w:space="0" w:color="auto"/>
                    <w:right w:val="none" w:sz="0" w:space="0" w:color="auto"/>
                  </w:divBdr>
                </w:div>
                <w:div w:id="467163621">
                  <w:marLeft w:val="640"/>
                  <w:marRight w:val="0"/>
                  <w:marTop w:val="0"/>
                  <w:marBottom w:val="0"/>
                  <w:divBdr>
                    <w:top w:val="none" w:sz="0" w:space="0" w:color="auto"/>
                    <w:left w:val="none" w:sz="0" w:space="0" w:color="auto"/>
                    <w:bottom w:val="none" w:sz="0" w:space="0" w:color="auto"/>
                    <w:right w:val="none" w:sz="0" w:space="0" w:color="auto"/>
                  </w:divBdr>
                </w:div>
                <w:div w:id="1351370098">
                  <w:marLeft w:val="640"/>
                  <w:marRight w:val="0"/>
                  <w:marTop w:val="0"/>
                  <w:marBottom w:val="0"/>
                  <w:divBdr>
                    <w:top w:val="none" w:sz="0" w:space="0" w:color="auto"/>
                    <w:left w:val="none" w:sz="0" w:space="0" w:color="auto"/>
                    <w:bottom w:val="none" w:sz="0" w:space="0" w:color="auto"/>
                    <w:right w:val="none" w:sz="0" w:space="0" w:color="auto"/>
                  </w:divBdr>
                </w:div>
                <w:div w:id="1094738921">
                  <w:marLeft w:val="640"/>
                  <w:marRight w:val="0"/>
                  <w:marTop w:val="0"/>
                  <w:marBottom w:val="0"/>
                  <w:divBdr>
                    <w:top w:val="none" w:sz="0" w:space="0" w:color="auto"/>
                    <w:left w:val="none" w:sz="0" w:space="0" w:color="auto"/>
                    <w:bottom w:val="none" w:sz="0" w:space="0" w:color="auto"/>
                    <w:right w:val="none" w:sz="0" w:space="0" w:color="auto"/>
                  </w:divBdr>
                </w:div>
                <w:div w:id="340550219">
                  <w:marLeft w:val="640"/>
                  <w:marRight w:val="0"/>
                  <w:marTop w:val="0"/>
                  <w:marBottom w:val="0"/>
                  <w:divBdr>
                    <w:top w:val="none" w:sz="0" w:space="0" w:color="auto"/>
                    <w:left w:val="none" w:sz="0" w:space="0" w:color="auto"/>
                    <w:bottom w:val="none" w:sz="0" w:space="0" w:color="auto"/>
                    <w:right w:val="none" w:sz="0" w:space="0" w:color="auto"/>
                  </w:divBdr>
                </w:div>
                <w:div w:id="76437709">
                  <w:marLeft w:val="640"/>
                  <w:marRight w:val="0"/>
                  <w:marTop w:val="0"/>
                  <w:marBottom w:val="0"/>
                  <w:divBdr>
                    <w:top w:val="none" w:sz="0" w:space="0" w:color="auto"/>
                    <w:left w:val="none" w:sz="0" w:space="0" w:color="auto"/>
                    <w:bottom w:val="none" w:sz="0" w:space="0" w:color="auto"/>
                    <w:right w:val="none" w:sz="0" w:space="0" w:color="auto"/>
                  </w:divBdr>
                </w:div>
                <w:div w:id="1082604966">
                  <w:marLeft w:val="640"/>
                  <w:marRight w:val="0"/>
                  <w:marTop w:val="0"/>
                  <w:marBottom w:val="0"/>
                  <w:divBdr>
                    <w:top w:val="none" w:sz="0" w:space="0" w:color="auto"/>
                    <w:left w:val="none" w:sz="0" w:space="0" w:color="auto"/>
                    <w:bottom w:val="none" w:sz="0" w:space="0" w:color="auto"/>
                    <w:right w:val="none" w:sz="0" w:space="0" w:color="auto"/>
                  </w:divBdr>
                </w:div>
                <w:div w:id="455562336">
                  <w:marLeft w:val="640"/>
                  <w:marRight w:val="0"/>
                  <w:marTop w:val="0"/>
                  <w:marBottom w:val="0"/>
                  <w:divBdr>
                    <w:top w:val="none" w:sz="0" w:space="0" w:color="auto"/>
                    <w:left w:val="none" w:sz="0" w:space="0" w:color="auto"/>
                    <w:bottom w:val="none" w:sz="0" w:space="0" w:color="auto"/>
                    <w:right w:val="none" w:sz="0" w:space="0" w:color="auto"/>
                  </w:divBdr>
                </w:div>
                <w:div w:id="187374299">
                  <w:marLeft w:val="640"/>
                  <w:marRight w:val="0"/>
                  <w:marTop w:val="0"/>
                  <w:marBottom w:val="0"/>
                  <w:divBdr>
                    <w:top w:val="none" w:sz="0" w:space="0" w:color="auto"/>
                    <w:left w:val="none" w:sz="0" w:space="0" w:color="auto"/>
                    <w:bottom w:val="none" w:sz="0" w:space="0" w:color="auto"/>
                    <w:right w:val="none" w:sz="0" w:space="0" w:color="auto"/>
                  </w:divBdr>
                </w:div>
                <w:div w:id="1571037530">
                  <w:marLeft w:val="640"/>
                  <w:marRight w:val="0"/>
                  <w:marTop w:val="0"/>
                  <w:marBottom w:val="0"/>
                  <w:divBdr>
                    <w:top w:val="none" w:sz="0" w:space="0" w:color="auto"/>
                    <w:left w:val="none" w:sz="0" w:space="0" w:color="auto"/>
                    <w:bottom w:val="none" w:sz="0" w:space="0" w:color="auto"/>
                    <w:right w:val="none" w:sz="0" w:space="0" w:color="auto"/>
                  </w:divBdr>
                </w:div>
                <w:div w:id="2033801447">
                  <w:marLeft w:val="640"/>
                  <w:marRight w:val="0"/>
                  <w:marTop w:val="0"/>
                  <w:marBottom w:val="0"/>
                  <w:divBdr>
                    <w:top w:val="none" w:sz="0" w:space="0" w:color="auto"/>
                    <w:left w:val="none" w:sz="0" w:space="0" w:color="auto"/>
                    <w:bottom w:val="none" w:sz="0" w:space="0" w:color="auto"/>
                    <w:right w:val="none" w:sz="0" w:space="0" w:color="auto"/>
                  </w:divBdr>
                </w:div>
                <w:div w:id="1098211983">
                  <w:marLeft w:val="640"/>
                  <w:marRight w:val="0"/>
                  <w:marTop w:val="0"/>
                  <w:marBottom w:val="0"/>
                  <w:divBdr>
                    <w:top w:val="none" w:sz="0" w:space="0" w:color="auto"/>
                    <w:left w:val="none" w:sz="0" w:space="0" w:color="auto"/>
                    <w:bottom w:val="none" w:sz="0" w:space="0" w:color="auto"/>
                    <w:right w:val="none" w:sz="0" w:space="0" w:color="auto"/>
                  </w:divBdr>
                </w:div>
                <w:div w:id="1009797874">
                  <w:marLeft w:val="640"/>
                  <w:marRight w:val="0"/>
                  <w:marTop w:val="0"/>
                  <w:marBottom w:val="0"/>
                  <w:divBdr>
                    <w:top w:val="none" w:sz="0" w:space="0" w:color="auto"/>
                    <w:left w:val="none" w:sz="0" w:space="0" w:color="auto"/>
                    <w:bottom w:val="none" w:sz="0" w:space="0" w:color="auto"/>
                    <w:right w:val="none" w:sz="0" w:space="0" w:color="auto"/>
                  </w:divBdr>
                </w:div>
                <w:div w:id="1009478835">
                  <w:marLeft w:val="640"/>
                  <w:marRight w:val="0"/>
                  <w:marTop w:val="0"/>
                  <w:marBottom w:val="0"/>
                  <w:divBdr>
                    <w:top w:val="none" w:sz="0" w:space="0" w:color="auto"/>
                    <w:left w:val="none" w:sz="0" w:space="0" w:color="auto"/>
                    <w:bottom w:val="none" w:sz="0" w:space="0" w:color="auto"/>
                    <w:right w:val="none" w:sz="0" w:space="0" w:color="auto"/>
                  </w:divBdr>
                </w:div>
                <w:div w:id="1178276376">
                  <w:marLeft w:val="640"/>
                  <w:marRight w:val="0"/>
                  <w:marTop w:val="0"/>
                  <w:marBottom w:val="0"/>
                  <w:divBdr>
                    <w:top w:val="none" w:sz="0" w:space="0" w:color="auto"/>
                    <w:left w:val="none" w:sz="0" w:space="0" w:color="auto"/>
                    <w:bottom w:val="none" w:sz="0" w:space="0" w:color="auto"/>
                    <w:right w:val="none" w:sz="0" w:space="0" w:color="auto"/>
                  </w:divBdr>
                </w:div>
                <w:div w:id="639195523">
                  <w:marLeft w:val="640"/>
                  <w:marRight w:val="0"/>
                  <w:marTop w:val="0"/>
                  <w:marBottom w:val="0"/>
                  <w:divBdr>
                    <w:top w:val="none" w:sz="0" w:space="0" w:color="auto"/>
                    <w:left w:val="none" w:sz="0" w:space="0" w:color="auto"/>
                    <w:bottom w:val="none" w:sz="0" w:space="0" w:color="auto"/>
                    <w:right w:val="none" w:sz="0" w:space="0" w:color="auto"/>
                  </w:divBdr>
                </w:div>
                <w:div w:id="487668590">
                  <w:marLeft w:val="640"/>
                  <w:marRight w:val="0"/>
                  <w:marTop w:val="0"/>
                  <w:marBottom w:val="0"/>
                  <w:divBdr>
                    <w:top w:val="none" w:sz="0" w:space="0" w:color="auto"/>
                    <w:left w:val="none" w:sz="0" w:space="0" w:color="auto"/>
                    <w:bottom w:val="none" w:sz="0" w:space="0" w:color="auto"/>
                    <w:right w:val="none" w:sz="0" w:space="0" w:color="auto"/>
                  </w:divBdr>
                </w:div>
                <w:div w:id="2053648903">
                  <w:marLeft w:val="640"/>
                  <w:marRight w:val="0"/>
                  <w:marTop w:val="0"/>
                  <w:marBottom w:val="0"/>
                  <w:divBdr>
                    <w:top w:val="none" w:sz="0" w:space="0" w:color="auto"/>
                    <w:left w:val="none" w:sz="0" w:space="0" w:color="auto"/>
                    <w:bottom w:val="none" w:sz="0" w:space="0" w:color="auto"/>
                    <w:right w:val="none" w:sz="0" w:space="0" w:color="auto"/>
                  </w:divBdr>
                </w:div>
                <w:div w:id="1559709992">
                  <w:marLeft w:val="640"/>
                  <w:marRight w:val="0"/>
                  <w:marTop w:val="0"/>
                  <w:marBottom w:val="0"/>
                  <w:divBdr>
                    <w:top w:val="none" w:sz="0" w:space="0" w:color="auto"/>
                    <w:left w:val="none" w:sz="0" w:space="0" w:color="auto"/>
                    <w:bottom w:val="none" w:sz="0" w:space="0" w:color="auto"/>
                    <w:right w:val="none" w:sz="0" w:space="0" w:color="auto"/>
                  </w:divBdr>
                </w:div>
                <w:div w:id="470682770">
                  <w:marLeft w:val="640"/>
                  <w:marRight w:val="0"/>
                  <w:marTop w:val="0"/>
                  <w:marBottom w:val="0"/>
                  <w:divBdr>
                    <w:top w:val="none" w:sz="0" w:space="0" w:color="auto"/>
                    <w:left w:val="none" w:sz="0" w:space="0" w:color="auto"/>
                    <w:bottom w:val="none" w:sz="0" w:space="0" w:color="auto"/>
                    <w:right w:val="none" w:sz="0" w:space="0" w:color="auto"/>
                  </w:divBdr>
                </w:div>
                <w:div w:id="1209339769">
                  <w:marLeft w:val="640"/>
                  <w:marRight w:val="0"/>
                  <w:marTop w:val="0"/>
                  <w:marBottom w:val="0"/>
                  <w:divBdr>
                    <w:top w:val="none" w:sz="0" w:space="0" w:color="auto"/>
                    <w:left w:val="none" w:sz="0" w:space="0" w:color="auto"/>
                    <w:bottom w:val="none" w:sz="0" w:space="0" w:color="auto"/>
                    <w:right w:val="none" w:sz="0" w:space="0" w:color="auto"/>
                  </w:divBdr>
                </w:div>
                <w:div w:id="803078517">
                  <w:marLeft w:val="640"/>
                  <w:marRight w:val="0"/>
                  <w:marTop w:val="0"/>
                  <w:marBottom w:val="0"/>
                  <w:divBdr>
                    <w:top w:val="none" w:sz="0" w:space="0" w:color="auto"/>
                    <w:left w:val="none" w:sz="0" w:space="0" w:color="auto"/>
                    <w:bottom w:val="none" w:sz="0" w:space="0" w:color="auto"/>
                    <w:right w:val="none" w:sz="0" w:space="0" w:color="auto"/>
                  </w:divBdr>
                </w:div>
                <w:div w:id="2050374857">
                  <w:marLeft w:val="640"/>
                  <w:marRight w:val="0"/>
                  <w:marTop w:val="0"/>
                  <w:marBottom w:val="0"/>
                  <w:divBdr>
                    <w:top w:val="none" w:sz="0" w:space="0" w:color="auto"/>
                    <w:left w:val="none" w:sz="0" w:space="0" w:color="auto"/>
                    <w:bottom w:val="none" w:sz="0" w:space="0" w:color="auto"/>
                    <w:right w:val="none" w:sz="0" w:space="0" w:color="auto"/>
                  </w:divBdr>
                </w:div>
                <w:div w:id="1994723312">
                  <w:marLeft w:val="640"/>
                  <w:marRight w:val="0"/>
                  <w:marTop w:val="0"/>
                  <w:marBottom w:val="0"/>
                  <w:divBdr>
                    <w:top w:val="none" w:sz="0" w:space="0" w:color="auto"/>
                    <w:left w:val="none" w:sz="0" w:space="0" w:color="auto"/>
                    <w:bottom w:val="none" w:sz="0" w:space="0" w:color="auto"/>
                    <w:right w:val="none" w:sz="0" w:space="0" w:color="auto"/>
                  </w:divBdr>
                </w:div>
                <w:div w:id="67962106">
                  <w:marLeft w:val="640"/>
                  <w:marRight w:val="0"/>
                  <w:marTop w:val="0"/>
                  <w:marBottom w:val="0"/>
                  <w:divBdr>
                    <w:top w:val="none" w:sz="0" w:space="0" w:color="auto"/>
                    <w:left w:val="none" w:sz="0" w:space="0" w:color="auto"/>
                    <w:bottom w:val="none" w:sz="0" w:space="0" w:color="auto"/>
                    <w:right w:val="none" w:sz="0" w:space="0" w:color="auto"/>
                  </w:divBdr>
                </w:div>
                <w:div w:id="2034450516">
                  <w:marLeft w:val="640"/>
                  <w:marRight w:val="0"/>
                  <w:marTop w:val="0"/>
                  <w:marBottom w:val="0"/>
                  <w:divBdr>
                    <w:top w:val="none" w:sz="0" w:space="0" w:color="auto"/>
                    <w:left w:val="none" w:sz="0" w:space="0" w:color="auto"/>
                    <w:bottom w:val="none" w:sz="0" w:space="0" w:color="auto"/>
                    <w:right w:val="none" w:sz="0" w:space="0" w:color="auto"/>
                  </w:divBdr>
                </w:div>
                <w:div w:id="1692220184">
                  <w:marLeft w:val="640"/>
                  <w:marRight w:val="0"/>
                  <w:marTop w:val="0"/>
                  <w:marBottom w:val="0"/>
                  <w:divBdr>
                    <w:top w:val="none" w:sz="0" w:space="0" w:color="auto"/>
                    <w:left w:val="none" w:sz="0" w:space="0" w:color="auto"/>
                    <w:bottom w:val="none" w:sz="0" w:space="0" w:color="auto"/>
                    <w:right w:val="none" w:sz="0" w:space="0" w:color="auto"/>
                  </w:divBdr>
                </w:div>
                <w:div w:id="255752074">
                  <w:marLeft w:val="640"/>
                  <w:marRight w:val="0"/>
                  <w:marTop w:val="0"/>
                  <w:marBottom w:val="0"/>
                  <w:divBdr>
                    <w:top w:val="none" w:sz="0" w:space="0" w:color="auto"/>
                    <w:left w:val="none" w:sz="0" w:space="0" w:color="auto"/>
                    <w:bottom w:val="none" w:sz="0" w:space="0" w:color="auto"/>
                    <w:right w:val="none" w:sz="0" w:space="0" w:color="auto"/>
                  </w:divBdr>
                </w:div>
                <w:div w:id="211965583">
                  <w:marLeft w:val="640"/>
                  <w:marRight w:val="0"/>
                  <w:marTop w:val="0"/>
                  <w:marBottom w:val="0"/>
                  <w:divBdr>
                    <w:top w:val="none" w:sz="0" w:space="0" w:color="auto"/>
                    <w:left w:val="none" w:sz="0" w:space="0" w:color="auto"/>
                    <w:bottom w:val="none" w:sz="0" w:space="0" w:color="auto"/>
                    <w:right w:val="none" w:sz="0" w:space="0" w:color="auto"/>
                  </w:divBdr>
                </w:div>
                <w:div w:id="1626154016">
                  <w:marLeft w:val="640"/>
                  <w:marRight w:val="0"/>
                  <w:marTop w:val="0"/>
                  <w:marBottom w:val="0"/>
                  <w:divBdr>
                    <w:top w:val="none" w:sz="0" w:space="0" w:color="auto"/>
                    <w:left w:val="none" w:sz="0" w:space="0" w:color="auto"/>
                    <w:bottom w:val="none" w:sz="0" w:space="0" w:color="auto"/>
                    <w:right w:val="none" w:sz="0" w:space="0" w:color="auto"/>
                  </w:divBdr>
                </w:div>
                <w:div w:id="2904936">
                  <w:marLeft w:val="640"/>
                  <w:marRight w:val="0"/>
                  <w:marTop w:val="0"/>
                  <w:marBottom w:val="0"/>
                  <w:divBdr>
                    <w:top w:val="none" w:sz="0" w:space="0" w:color="auto"/>
                    <w:left w:val="none" w:sz="0" w:space="0" w:color="auto"/>
                    <w:bottom w:val="none" w:sz="0" w:space="0" w:color="auto"/>
                    <w:right w:val="none" w:sz="0" w:space="0" w:color="auto"/>
                  </w:divBdr>
                </w:div>
              </w:divsChild>
            </w:div>
            <w:div w:id="1403258744">
              <w:marLeft w:val="0"/>
              <w:marRight w:val="0"/>
              <w:marTop w:val="0"/>
              <w:marBottom w:val="0"/>
              <w:divBdr>
                <w:top w:val="none" w:sz="0" w:space="0" w:color="auto"/>
                <w:left w:val="none" w:sz="0" w:space="0" w:color="auto"/>
                <w:bottom w:val="none" w:sz="0" w:space="0" w:color="auto"/>
                <w:right w:val="none" w:sz="0" w:space="0" w:color="auto"/>
              </w:divBdr>
              <w:divsChild>
                <w:div w:id="1361927942">
                  <w:marLeft w:val="640"/>
                  <w:marRight w:val="0"/>
                  <w:marTop w:val="0"/>
                  <w:marBottom w:val="0"/>
                  <w:divBdr>
                    <w:top w:val="none" w:sz="0" w:space="0" w:color="auto"/>
                    <w:left w:val="none" w:sz="0" w:space="0" w:color="auto"/>
                    <w:bottom w:val="none" w:sz="0" w:space="0" w:color="auto"/>
                    <w:right w:val="none" w:sz="0" w:space="0" w:color="auto"/>
                  </w:divBdr>
                </w:div>
                <w:div w:id="388383533">
                  <w:marLeft w:val="640"/>
                  <w:marRight w:val="0"/>
                  <w:marTop w:val="0"/>
                  <w:marBottom w:val="0"/>
                  <w:divBdr>
                    <w:top w:val="none" w:sz="0" w:space="0" w:color="auto"/>
                    <w:left w:val="none" w:sz="0" w:space="0" w:color="auto"/>
                    <w:bottom w:val="none" w:sz="0" w:space="0" w:color="auto"/>
                    <w:right w:val="none" w:sz="0" w:space="0" w:color="auto"/>
                  </w:divBdr>
                </w:div>
                <w:div w:id="900989208">
                  <w:marLeft w:val="640"/>
                  <w:marRight w:val="0"/>
                  <w:marTop w:val="0"/>
                  <w:marBottom w:val="0"/>
                  <w:divBdr>
                    <w:top w:val="none" w:sz="0" w:space="0" w:color="auto"/>
                    <w:left w:val="none" w:sz="0" w:space="0" w:color="auto"/>
                    <w:bottom w:val="none" w:sz="0" w:space="0" w:color="auto"/>
                    <w:right w:val="none" w:sz="0" w:space="0" w:color="auto"/>
                  </w:divBdr>
                </w:div>
                <w:div w:id="1944410907">
                  <w:marLeft w:val="640"/>
                  <w:marRight w:val="0"/>
                  <w:marTop w:val="0"/>
                  <w:marBottom w:val="0"/>
                  <w:divBdr>
                    <w:top w:val="none" w:sz="0" w:space="0" w:color="auto"/>
                    <w:left w:val="none" w:sz="0" w:space="0" w:color="auto"/>
                    <w:bottom w:val="none" w:sz="0" w:space="0" w:color="auto"/>
                    <w:right w:val="none" w:sz="0" w:space="0" w:color="auto"/>
                  </w:divBdr>
                </w:div>
                <w:div w:id="1306928455">
                  <w:marLeft w:val="640"/>
                  <w:marRight w:val="0"/>
                  <w:marTop w:val="0"/>
                  <w:marBottom w:val="0"/>
                  <w:divBdr>
                    <w:top w:val="none" w:sz="0" w:space="0" w:color="auto"/>
                    <w:left w:val="none" w:sz="0" w:space="0" w:color="auto"/>
                    <w:bottom w:val="none" w:sz="0" w:space="0" w:color="auto"/>
                    <w:right w:val="none" w:sz="0" w:space="0" w:color="auto"/>
                  </w:divBdr>
                </w:div>
                <w:div w:id="437603972">
                  <w:marLeft w:val="640"/>
                  <w:marRight w:val="0"/>
                  <w:marTop w:val="0"/>
                  <w:marBottom w:val="0"/>
                  <w:divBdr>
                    <w:top w:val="none" w:sz="0" w:space="0" w:color="auto"/>
                    <w:left w:val="none" w:sz="0" w:space="0" w:color="auto"/>
                    <w:bottom w:val="none" w:sz="0" w:space="0" w:color="auto"/>
                    <w:right w:val="none" w:sz="0" w:space="0" w:color="auto"/>
                  </w:divBdr>
                </w:div>
                <w:div w:id="1201161670">
                  <w:marLeft w:val="640"/>
                  <w:marRight w:val="0"/>
                  <w:marTop w:val="0"/>
                  <w:marBottom w:val="0"/>
                  <w:divBdr>
                    <w:top w:val="none" w:sz="0" w:space="0" w:color="auto"/>
                    <w:left w:val="none" w:sz="0" w:space="0" w:color="auto"/>
                    <w:bottom w:val="none" w:sz="0" w:space="0" w:color="auto"/>
                    <w:right w:val="none" w:sz="0" w:space="0" w:color="auto"/>
                  </w:divBdr>
                </w:div>
                <w:div w:id="1584099690">
                  <w:marLeft w:val="640"/>
                  <w:marRight w:val="0"/>
                  <w:marTop w:val="0"/>
                  <w:marBottom w:val="0"/>
                  <w:divBdr>
                    <w:top w:val="none" w:sz="0" w:space="0" w:color="auto"/>
                    <w:left w:val="none" w:sz="0" w:space="0" w:color="auto"/>
                    <w:bottom w:val="none" w:sz="0" w:space="0" w:color="auto"/>
                    <w:right w:val="none" w:sz="0" w:space="0" w:color="auto"/>
                  </w:divBdr>
                </w:div>
                <w:div w:id="431824687">
                  <w:marLeft w:val="640"/>
                  <w:marRight w:val="0"/>
                  <w:marTop w:val="0"/>
                  <w:marBottom w:val="0"/>
                  <w:divBdr>
                    <w:top w:val="none" w:sz="0" w:space="0" w:color="auto"/>
                    <w:left w:val="none" w:sz="0" w:space="0" w:color="auto"/>
                    <w:bottom w:val="none" w:sz="0" w:space="0" w:color="auto"/>
                    <w:right w:val="none" w:sz="0" w:space="0" w:color="auto"/>
                  </w:divBdr>
                </w:div>
                <w:div w:id="1676377074">
                  <w:marLeft w:val="640"/>
                  <w:marRight w:val="0"/>
                  <w:marTop w:val="0"/>
                  <w:marBottom w:val="0"/>
                  <w:divBdr>
                    <w:top w:val="none" w:sz="0" w:space="0" w:color="auto"/>
                    <w:left w:val="none" w:sz="0" w:space="0" w:color="auto"/>
                    <w:bottom w:val="none" w:sz="0" w:space="0" w:color="auto"/>
                    <w:right w:val="none" w:sz="0" w:space="0" w:color="auto"/>
                  </w:divBdr>
                </w:div>
                <w:div w:id="856235692">
                  <w:marLeft w:val="640"/>
                  <w:marRight w:val="0"/>
                  <w:marTop w:val="0"/>
                  <w:marBottom w:val="0"/>
                  <w:divBdr>
                    <w:top w:val="none" w:sz="0" w:space="0" w:color="auto"/>
                    <w:left w:val="none" w:sz="0" w:space="0" w:color="auto"/>
                    <w:bottom w:val="none" w:sz="0" w:space="0" w:color="auto"/>
                    <w:right w:val="none" w:sz="0" w:space="0" w:color="auto"/>
                  </w:divBdr>
                </w:div>
                <w:div w:id="1169518532">
                  <w:marLeft w:val="640"/>
                  <w:marRight w:val="0"/>
                  <w:marTop w:val="0"/>
                  <w:marBottom w:val="0"/>
                  <w:divBdr>
                    <w:top w:val="none" w:sz="0" w:space="0" w:color="auto"/>
                    <w:left w:val="none" w:sz="0" w:space="0" w:color="auto"/>
                    <w:bottom w:val="none" w:sz="0" w:space="0" w:color="auto"/>
                    <w:right w:val="none" w:sz="0" w:space="0" w:color="auto"/>
                  </w:divBdr>
                </w:div>
                <w:div w:id="1222525709">
                  <w:marLeft w:val="640"/>
                  <w:marRight w:val="0"/>
                  <w:marTop w:val="0"/>
                  <w:marBottom w:val="0"/>
                  <w:divBdr>
                    <w:top w:val="none" w:sz="0" w:space="0" w:color="auto"/>
                    <w:left w:val="none" w:sz="0" w:space="0" w:color="auto"/>
                    <w:bottom w:val="none" w:sz="0" w:space="0" w:color="auto"/>
                    <w:right w:val="none" w:sz="0" w:space="0" w:color="auto"/>
                  </w:divBdr>
                </w:div>
                <w:div w:id="1761640277">
                  <w:marLeft w:val="640"/>
                  <w:marRight w:val="0"/>
                  <w:marTop w:val="0"/>
                  <w:marBottom w:val="0"/>
                  <w:divBdr>
                    <w:top w:val="none" w:sz="0" w:space="0" w:color="auto"/>
                    <w:left w:val="none" w:sz="0" w:space="0" w:color="auto"/>
                    <w:bottom w:val="none" w:sz="0" w:space="0" w:color="auto"/>
                    <w:right w:val="none" w:sz="0" w:space="0" w:color="auto"/>
                  </w:divBdr>
                </w:div>
                <w:div w:id="470829455">
                  <w:marLeft w:val="640"/>
                  <w:marRight w:val="0"/>
                  <w:marTop w:val="0"/>
                  <w:marBottom w:val="0"/>
                  <w:divBdr>
                    <w:top w:val="none" w:sz="0" w:space="0" w:color="auto"/>
                    <w:left w:val="none" w:sz="0" w:space="0" w:color="auto"/>
                    <w:bottom w:val="none" w:sz="0" w:space="0" w:color="auto"/>
                    <w:right w:val="none" w:sz="0" w:space="0" w:color="auto"/>
                  </w:divBdr>
                </w:div>
                <w:div w:id="109127932">
                  <w:marLeft w:val="640"/>
                  <w:marRight w:val="0"/>
                  <w:marTop w:val="0"/>
                  <w:marBottom w:val="0"/>
                  <w:divBdr>
                    <w:top w:val="none" w:sz="0" w:space="0" w:color="auto"/>
                    <w:left w:val="none" w:sz="0" w:space="0" w:color="auto"/>
                    <w:bottom w:val="none" w:sz="0" w:space="0" w:color="auto"/>
                    <w:right w:val="none" w:sz="0" w:space="0" w:color="auto"/>
                  </w:divBdr>
                </w:div>
                <w:div w:id="1351106964">
                  <w:marLeft w:val="640"/>
                  <w:marRight w:val="0"/>
                  <w:marTop w:val="0"/>
                  <w:marBottom w:val="0"/>
                  <w:divBdr>
                    <w:top w:val="none" w:sz="0" w:space="0" w:color="auto"/>
                    <w:left w:val="none" w:sz="0" w:space="0" w:color="auto"/>
                    <w:bottom w:val="none" w:sz="0" w:space="0" w:color="auto"/>
                    <w:right w:val="none" w:sz="0" w:space="0" w:color="auto"/>
                  </w:divBdr>
                </w:div>
                <w:div w:id="1866093574">
                  <w:marLeft w:val="640"/>
                  <w:marRight w:val="0"/>
                  <w:marTop w:val="0"/>
                  <w:marBottom w:val="0"/>
                  <w:divBdr>
                    <w:top w:val="none" w:sz="0" w:space="0" w:color="auto"/>
                    <w:left w:val="none" w:sz="0" w:space="0" w:color="auto"/>
                    <w:bottom w:val="none" w:sz="0" w:space="0" w:color="auto"/>
                    <w:right w:val="none" w:sz="0" w:space="0" w:color="auto"/>
                  </w:divBdr>
                </w:div>
                <w:div w:id="45954052">
                  <w:marLeft w:val="640"/>
                  <w:marRight w:val="0"/>
                  <w:marTop w:val="0"/>
                  <w:marBottom w:val="0"/>
                  <w:divBdr>
                    <w:top w:val="none" w:sz="0" w:space="0" w:color="auto"/>
                    <w:left w:val="none" w:sz="0" w:space="0" w:color="auto"/>
                    <w:bottom w:val="none" w:sz="0" w:space="0" w:color="auto"/>
                    <w:right w:val="none" w:sz="0" w:space="0" w:color="auto"/>
                  </w:divBdr>
                </w:div>
                <w:div w:id="85658137">
                  <w:marLeft w:val="640"/>
                  <w:marRight w:val="0"/>
                  <w:marTop w:val="0"/>
                  <w:marBottom w:val="0"/>
                  <w:divBdr>
                    <w:top w:val="none" w:sz="0" w:space="0" w:color="auto"/>
                    <w:left w:val="none" w:sz="0" w:space="0" w:color="auto"/>
                    <w:bottom w:val="none" w:sz="0" w:space="0" w:color="auto"/>
                    <w:right w:val="none" w:sz="0" w:space="0" w:color="auto"/>
                  </w:divBdr>
                </w:div>
                <w:div w:id="1551578029">
                  <w:marLeft w:val="640"/>
                  <w:marRight w:val="0"/>
                  <w:marTop w:val="0"/>
                  <w:marBottom w:val="0"/>
                  <w:divBdr>
                    <w:top w:val="none" w:sz="0" w:space="0" w:color="auto"/>
                    <w:left w:val="none" w:sz="0" w:space="0" w:color="auto"/>
                    <w:bottom w:val="none" w:sz="0" w:space="0" w:color="auto"/>
                    <w:right w:val="none" w:sz="0" w:space="0" w:color="auto"/>
                  </w:divBdr>
                </w:div>
                <w:div w:id="2037731567">
                  <w:marLeft w:val="640"/>
                  <w:marRight w:val="0"/>
                  <w:marTop w:val="0"/>
                  <w:marBottom w:val="0"/>
                  <w:divBdr>
                    <w:top w:val="none" w:sz="0" w:space="0" w:color="auto"/>
                    <w:left w:val="none" w:sz="0" w:space="0" w:color="auto"/>
                    <w:bottom w:val="none" w:sz="0" w:space="0" w:color="auto"/>
                    <w:right w:val="none" w:sz="0" w:space="0" w:color="auto"/>
                  </w:divBdr>
                </w:div>
                <w:div w:id="1878470524">
                  <w:marLeft w:val="640"/>
                  <w:marRight w:val="0"/>
                  <w:marTop w:val="0"/>
                  <w:marBottom w:val="0"/>
                  <w:divBdr>
                    <w:top w:val="none" w:sz="0" w:space="0" w:color="auto"/>
                    <w:left w:val="none" w:sz="0" w:space="0" w:color="auto"/>
                    <w:bottom w:val="none" w:sz="0" w:space="0" w:color="auto"/>
                    <w:right w:val="none" w:sz="0" w:space="0" w:color="auto"/>
                  </w:divBdr>
                </w:div>
                <w:div w:id="898176196">
                  <w:marLeft w:val="640"/>
                  <w:marRight w:val="0"/>
                  <w:marTop w:val="0"/>
                  <w:marBottom w:val="0"/>
                  <w:divBdr>
                    <w:top w:val="none" w:sz="0" w:space="0" w:color="auto"/>
                    <w:left w:val="none" w:sz="0" w:space="0" w:color="auto"/>
                    <w:bottom w:val="none" w:sz="0" w:space="0" w:color="auto"/>
                    <w:right w:val="none" w:sz="0" w:space="0" w:color="auto"/>
                  </w:divBdr>
                </w:div>
                <w:div w:id="1087195469">
                  <w:marLeft w:val="640"/>
                  <w:marRight w:val="0"/>
                  <w:marTop w:val="0"/>
                  <w:marBottom w:val="0"/>
                  <w:divBdr>
                    <w:top w:val="none" w:sz="0" w:space="0" w:color="auto"/>
                    <w:left w:val="none" w:sz="0" w:space="0" w:color="auto"/>
                    <w:bottom w:val="none" w:sz="0" w:space="0" w:color="auto"/>
                    <w:right w:val="none" w:sz="0" w:space="0" w:color="auto"/>
                  </w:divBdr>
                </w:div>
                <w:div w:id="444007732">
                  <w:marLeft w:val="640"/>
                  <w:marRight w:val="0"/>
                  <w:marTop w:val="0"/>
                  <w:marBottom w:val="0"/>
                  <w:divBdr>
                    <w:top w:val="none" w:sz="0" w:space="0" w:color="auto"/>
                    <w:left w:val="none" w:sz="0" w:space="0" w:color="auto"/>
                    <w:bottom w:val="none" w:sz="0" w:space="0" w:color="auto"/>
                    <w:right w:val="none" w:sz="0" w:space="0" w:color="auto"/>
                  </w:divBdr>
                </w:div>
                <w:div w:id="394743291">
                  <w:marLeft w:val="640"/>
                  <w:marRight w:val="0"/>
                  <w:marTop w:val="0"/>
                  <w:marBottom w:val="0"/>
                  <w:divBdr>
                    <w:top w:val="none" w:sz="0" w:space="0" w:color="auto"/>
                    <w:left w:val="none" w:sz="0" w:space="0" w:color="auto"/>
                    <w:bottom w:val="none" w:sz="0" w:space="0" w:color="auto"/>
                    <w:right w:val="none" w:sz="0" w:space="0" w:color="auto"/>
                  </w:divBdr>
                </w:div>
                <w:div w:id="837306377">
                  <w:marLeft w:val="640"/>
                  <w:marRight w:val="0"/>
                  <w:marTop w:val="0"/>
                  <w:marBottom w:val="0"/>
                  <w:divBdr>
                    <w:top w:val="none" w:sz="0" w:space="0" w:color="auto"/>
                    <w:left w:val="none" w:sz="0" w:space="0" w:color="auto"/>
                    <w:bottom w:val="none" w:sz="0" w:space="0" w:color="auto"/>
                    <w:right w:val="none" w:sz="0" w:space="0" w:color="auto"/>
                  </w:divBdr>
                </w:div>
                <w:div w:id="793864557">
                  <w:marLeft w:val="640"/>
                  <w:marRight w:val="0"/>
                  <w:marTop w:val="0"/>
                  <w:marBottom w:val="0"/>
                  <w:divBdr>
                    <w:top w:val="none" w:sz="0" w:space="0" w:color="auto"/>
                    <w:left w:val="none" w:sz="0" w:space="0" w:color="auto"/>
                    <w:bottom w:val="none" w:sz="0" w:space="0" w:color="auto"/>
                    <w:right w:val="none" w:sz="0" w:space="0" w:color="auto"/>
                  </w:divBdr>
                </w:div>
                <w:div w:id="858810828">
                  <w:marLeft w:val="640"/>
                  <w:marRight w:val="0"/>
                  <w:marTop w:val="0"/>
                  <w:marBottom w:val="0"/>
                  <w:divBdr>
                    <w:top w:val="none" w:sz="0" w:space="0" w:color="auto"/>
                    <w:left w:val="none" w:sz="0" w:space="0" w:color="auto"/>
                    <w:bottom w:val="none" w:sz="0" w:space="0" w:color="auto"/>
                    <w:right w:val="none" w:sz="0" w:space="0" w:color="auto"/>
                  </w:divBdr>
                </w:div>
                <w:div w:id="1463694427">
                  <w:marLeft w:val="640"/>
                  <w:marRight w:val="0"/>
                  <w:marTop w:val="0"/>
                  <w:marBottom w:val="0"/>
                  <w:divBdr>
                    <w:top w:val="none" w:sz="0" w:space="0" w:color="auto"/>
                    <w:left w:val="none" w:sz="0" w:space="0" w:color="auto"/>
                    <w:bottom w:val="none" w:sz="0" w:space="0" w:color="auto"/>
                    <w:right w:val="none" w:sz="0" w:space="0" w:color="auto"/>
                  </w:divBdr>
                </w:div>
                <w:div w:id="580795441">
                  <w:marLeft w:val="640"/>
                  <w:marRight w:val="0"/>
                  <w:marTop w:val="0"/>
                  <w:marBottom w:val="0"/>
                  <w:divBdr>
                    <w:top w:val="none" w:sz="0" w:space="0" w:color="auto"/>
                    <w:left w:val="none" w:sz="0" w:space="0" w:color="auto"/>
                    <w:bottom w:val="none" w:sz="0" w:space="0" w:color="auto"/>
                    <w:right w:val="none" w:sz="0" w:space="0" w:color="auto"/>
                  </w:divBdr>
                </w:div>
                <w:div w:id="1102915931">
                  <w:marLeft w:val="640"/>
                  <w:marRight w:val="0"/>
                  <w:marTop w:val="0"/>
                  <w:marBottom w:val="0"/>
                  <w:divBdr>
                    <w:top w:val="none" w:sz="0" w:space="0" w:color="auto"/>
                    <w:left w:val="none" w:sz="0" w:space="0" w:color="auto"/>
                    <w:bottom w:val="none" w:sz="0" w:space="0" w:color="auto"/>
                    <w:right w:val="none" w:sz="0" w:space="0" w:color="auto"/>
                  </w:divBdr>
                </w:div>
                <w:div w:id="250313263">
                  <w:marLeft w:val="640"/>
                  <w:marRight w:val="0"/>
                  <w:marTop w:val="0"/>
                  <w:marBottom w:val="0"/>
                  <w:divBdr>
                    <w:top w:val="none" w:sz="0" w:space="0" w:color="auto"/>
                    <w:left w:val="none" w:sz="0" w:space="0" w:color="auto"/>
                    <w:bottom w:val="none" w:sz="0" w:space="0" w:color="auto"/>
                    <w:right w:val="none" w:sz="0" w:space="0" w:color="auto"/>
                  </w:divBdr>
                </w:div>
                <w:div w:id="2004701531">
                  <w:marLeft w:val="640"/>
                  <w:marRight w:val="0"/>
                  <w:marTop w:val="0"/>
                  <w:marBottom w:val="0"/>
                  <w:divBdr>
                    <w:top w:val="none" w:sz="0" w:space="0" w:color="auto"/>
                    <w:left w:val="none" w:sz="0" w:space="0" w:color="auto"/>
                    <w:bottom w:val="none" w:sz="0" w:space="0" w:color="auto"/>
                    <w:right w:val="none" w:sz="0" w:space="0" w:color="auto"/>
                  </w:divBdr>
                </w:div>
                <w:div w:id="932857007">
                  <w:marLeft w:val="640"/>
                  <w:marRight w:val="0"/>
                  <w:marTop w:val="0"/>
                  <w:marBottom w:val="0"/>
                  <w:divBdr>
                    <w:top w:val="none" w:sz="0" w:space="0" w:color="auto"/>
                    <w:left w:val="none" w:sz="0" w:space="0" w:color="auto"/>
                    <w:bottom w:val="none" w:sz="0" w:space="0" w:color="auto"/>
                    <w:right w:val="none" w:sz="0" w:space="0" w:color="auto"/>
                  </w:divBdr>
                </w:div>
                <w:div w:id="99108797">
                  <w:marLeft w:val="640"/>
                  <w:marRight w:val="0"/>
                  <w:marTop w:val="0"/>
                  <w:marBottom w:val="0"/>
                  <w:divBdr>
                    <w:top w:val="none" w:sz="0" w:space="0" w:color="auto"/>
                    <w:left w:val="none" w:sz="0" w:space="0" w:color="auto"/>
                    <w:bottom w:val="none" w:sz="0" w:space="0" w:color="auto"/>
                    <w:right w:val="none" w:sz="0" w:space="0" w:color="auto"/>
                  </w:divBdr>
                </w:div>
                <w:div w:id="856508348">
                  <w:marLeft w:val="640"/>
                  <w:marRight w:val="0"/>
                  <w:marTop w:val="0"/>
                  <w:marBottom w:val="0"/>
                  <w:divBdr>
                    <w:top w:val="none" w:sz="0" w:space="0" w:color="auto"/>
                    <w:left w:val="none" w:sz="0" w:space="0" w:color="auto"/>
                    <w:bottom w:val="none" w:sz="0" w:space="0" w:color="auto"/>
                    <w:right w:val="none" w:sz="0" w:space="0" w:color="auto"/>
                  </w:divBdr>
                </w:div>
                <w:div w:id="331836140">
                  <w:marLeft w:val="640"/>
                  <w:marRight w:val="0"/>
                  <w:marTop w:val="0"/>
                  <w:marBottom w:val="0"/>
                  <w:divBdr>
                    <w:top w:val="none" w:sz="0" w:space="0" w:color="auto"/>
                    <w:left w:val="none" w:sz="0" w:space="0" w:color="auto"/>
                    <w:bottom w:val="none" w:sz="0" w:space="0" w:color="auto"/>
                    <w:right w:val="none" w:sz="0" w:space="0" w:color="auto"/>
                  </w:divBdr>
                </w:div>
                <w:div w:id="158815464">
                  <w:marLeft w:val="640"/>
                  <w:marRight w:val="0"/>
                  <w:marTop w:val="0"/>
                  <w:marBottom w:val="0"/>
                  <w:divBdr>
                    <w:top w:val="none" w:sz="0" w:space="0" w:color="auto"/>
                    <w:left w:val="none" w:sz="0" w:space="0" w:color="auto"/>
                    <w:bottom w:val="none" w:sz="0" w:space="0" w:color="auto"/>
                    <w:right w:val="none" w:sz="0" w:space="0" w:color="auto"/>
                  </w:divBdr>
                </w:div>
                <w:div w:id="1762948810">
                  <w:marLeft w:val="640"/>
                  <w:marRight w:val="0"/>
                  <w:marTop w:val="0"/>
                  <w:marBottom w:val="0"/>
                  <w:divBdr>
                    <w:top w:val="none" w:sz="0" w:space="0" w:color="auto"/>
                    <w:left w:val="none" w:sz="0" w:space="0" w:color="auto"/>
                    <w:bottom w:val="none" w:sz="0" w:space="0" w:color="auto"/>
                    <w:right w:val="none" w:sz="0" w:space="0" w:color="auto"/>
                  </w:divBdr>
                </w:div>
              </w:divsChild>
            </w:div>
            <w:div w:id="542525472">
              <w:marLeft w:val="0"/>
              <w:marRight w:val="0"/>
              <w:marTop w:val="0"/>
              <w:marBottom w:val="0"/>
              <w:divBdr>
                <w:top w:val="none" w:sz="0" w:space="0" w:color="auto"/>
                <w:left w:val="none" w:sz="0" w:space="0" w:color="auto"/>
                <w:bottom w:val="none" w:sz="0" w:space="0" w:color="auto"/>
                <w:right w:val="none" w:sz="0" w:space="0" w:color="auto"/>
              </w:divBdr>
              <w:divsChild>
                <w:div w:id="218244887">
                  <w:marLeft w:val="640"/>
                  <w:marRight w:val="0"/>
                  <w:marTop w:val="0"/>
                  <w:marBottom w:val="0"/>
                  <w:divBdr>
                    <w:top w:val="none" w:sz="0" w:space="0" w:color="auto"/>
                    <w:left w:val="none" w:sz="0" w:space="0" w:color="auto"/>
                    <w:bottom w:val="none" w:sz="0" w:space="0" w:color="auto"/>
                    <w:right w:val="none" w:sz="0" w:space="0" w:color="auto"/>
                  </w:divBdr>
                </w:div>
                <w:div w:id="790977992">
                  <w:marLeft w:val="640"/>
                  <w:marRight w:val="0"/>
                  <w:marTop w:val="0"/>
                  <w:marBottom w:val="0"/>
                  <w:divBdr>
                    <w:top w:val="none" w:sz="0" w:space="0" w:color="auto"/>
                    <w:left w:val="none" w:sz="0" w:space="0" w:color="auto"/>
                    <w:bottom w:val="none" w:sz="0" w:space="0" w:color="auto"/>
                    <w:right w:val="none" w:sz="0" w:space="0" w:color="auto"/>
                  </w:divBdr>
                </w:div>
                <w:div w:id="1918973254">
                  <w:marLeft w:val="640"/>
                  <w:marRight w:val="0"/>
                  <w:marTop w:val="0"/>
                  <w:marBottom w:val="0"/>
                  <w:divBdr>
                    <w:top w:val="none" w:sz="0" w:space="0" w:color="auto"/>
                    <w:left w:val="none" w:sz="0" w:space="0" w:color="auto"/>
                    <w:bottom w:val="none" w:sz="0" w:space="0" w:color="auto"/>
                    <w:right w:val="none" w:sz="0" w:space="0" w:color="auto"/>
                  </w:divBdr>
                </w:div>
                <w:div w:id="1524972208">
                  <w:marLeft w:val="640"/>
                  <w:marRight w:val="0"/>
                  <w:marTop w:val="0"/>
                  <w:marBottom w:val="0"/>
                  <w:divBdr>
                    <w:top w:val="none" w:sz="0" w:space="0" w:color="auto"/>
                    <w:left w:val="none" w:sz="0" w:space="0" w:color="auto"/>
                    <w:bottom w:val="none" w:sz="0" w:space="0" w:color="auto"/>
                    <w:right w:val="none" w:sz="0" w:space="0" w:color="auto"/>
                  </w:divBdr>
                </w:div>
                <w:div w:id="232551004">
                  <w:marLeft w:val="640"/>
                  <w:marRight w:val="0"/>
                  <w:marTop w:val="0"/>
                  <w:marBottom w:val="0"/>
                  <w:divBdr>
                    <w:top w:val="none" w:sz="0" w:space="0" w:color="auto"/>
                    <w:left w:val="none" w:sz="0" w:space="0" w:color="auto"/>
                    <w:bottom w:val="none" w:sz="0" w:space="0" w:color="auto"/>
                    <w:right w:val="none" w:sz="0" w:space="0" w:color="auto"/>
                  </w:divBdr>
                </w:div>
                <w:div w:id="1470240899">
                  <w:marLeft w:val="640"/>
                  <w:marRight w:val="0"/>
                  <w:marTop w:val="0"/>
                  <w:marBottom w:val="0"/>
                  <w:divBdr>
                    <w:top w:val="none" w:sz="0" w:space="0" w:color="auto"/>
                    <w:left w:val="none" w:sz="0" w:space="0" w:color="auto"/>
                    <w:bottom w:val="none" w:sz="0" w:space="0" w:color="auto"/>
                    <w:right w:val="none" w:sz="0" w:space="0" w:color="auto"/>
                  </w:divBdr>
                </w:div>
                <w:div w:id="1900238352">
                  <w:marLeft w:val="640"/>
                  <w:marRight w:val="0"/>
                  <w:marTop w:val="0"/>
                  <w:marBottom w:val="0"/>
                  <w:divBdr>
                    <w:top w:val="none" w:sz="0" w:space="0" w:color="auto"/>
                    <w:left w:val="none" w:sz="0" w:space="0" w:color="auto"/>
                    <w:bottom w:val="none" w:sz="0" w:space="0" w:color="auto"/>
                    <w:right w:val="none" w:sz="0" w:space="0" w:color="auto"/>
                  </w:divBdr>
                </w:div>
                <w:div w:id="1131168413">
                  <w:marLeft w:val="640"/>
                  <w:marRight w:val="0"/>
                  <w:marTop w:val="0"/>
                  <w:marBottom w:val="0"/>
                  <w:divBdr>
                    <w:top w:val="none" w:sz="0" w:space="0" w:color="auto"/>
                    <w:left w:val="none" w:sz="0" w:space="0" w:color="auto"/>
                    <w:bottom w:val="none" w:sz="0" w:space="0" w:color="auto"/>
                    <w:right w:val="none" w:sz="0" w:space="0" w:color="auto"/>
                  </w:divBdr>
                </w:div>
                <w:div w:id="231084250">
                  <w:marLeft w:val="640"/>
                  <w:marRight w:val="0"/>
                  <w:marTop w:val="0"/>
                  <w:marBottom w:val="0"/>
                  <w:divBdr>
                    <w:top w:val="none" w:sz="0" w:space="0" w:color="auto"/>
                    <w:left w:val="none" w:sz="0" w:space="0" w:color="auto"/>
                    <w:bottom w:val="none" w:sz="0" w:space="0" w:color="auto"/>
                    <w:right w:val="none" w:sz="0" w:space="0" w:color="auto"/>
                  </w:divBdr>
                </w:div>
                <w:div w:id="2134976931">
                  <w:marLeft w:val="640"/>
                  <w:marRight w:val="0"/>
                  <w:marTop w:val="0"/>
                  <w:marBottom w:val="0"/>
                  <w:divBdr>
                    <w:top w:val="none" w:sz="0" w:space="0" w:color="auto"/>
                    <w:left w:val="none" w:sz="0" w:space="0" w:color="auto"/>
                    <w:bottom w:val="none" w:sz="0" w:space="0" w:color="auto"/>
                    <w:right w:val="none" w:sz="0" w:space="0" w:color="auto"/>
                  </w:divBdr>
                </w:div>
                <w:div w:id="1835026085">
                  <w:marLeft w:val="640"/>
                  <w:marRight w:val="0"/>
                  <w:marTop w:val="0"/>
                  <w:marBottom w:val="0"/>
                  <w:divBdr>
                    <w:top w:val="none" w:sz="0" w:space="0" w:color="auto"/>
                    <w:left w:val="none" w:sz="0" w:space="0" w:color="auto"/>
                    <w:bottom w:val="none" w:sz="0" w:space="0" w:color="auto"/>
                    <w:right w:val="none" w:sz="0" w:space="0" w:color="auto"/>
                  </w:divBdr>
                </w:div>
                <w:div w:id="1212769073">
                  <w:marLeft w:val="640"/>
                  <w:marRight w:val="0"/>
                  <w:marTop w:val="0"/>
                  <w:marBottom w:val="0"/>
                  <w:divBdr>
                    <w:top w:val="none" w:sz="0" w:space="0" w:color="auto"/>
                    <w:left w:val="none" w:sz="0" w:space="0" w:color="auto"/>
                    <w:bottom w:val="none" w:sz="0" w:space="0" w:color="auto"/>
                    <w:right w:val="none" w:sz="0" w:space="0" w:color="auto"/>
                  </w:divBdr>
                </w:div>
                <w:div w:id="1934588439">
                  <w:marLeft w:val="640"/>
                  <w:marRight w:val="0"/>
                  <w:marTop w:val="0"/>
                  <w:marBottom w:val="0"/>
                  <w:divBdr>
                    <w:top w:val="none" w:sz="0" w:space="0" w:color="auto"/>
                    <w:left w:val="none" w:sz="0" w:space="0" w:color="auto"/>
                    <w:bottom w:val="none" w:sz="0" w:space="0" w:color="auto"/>
                    <w:right w:val="none" w:sz="0" w:space="0" w:color="auto"/>
                  </w:divBdr>
                </w:div>
                <w:div w:id="1786267961">
                  <w:marLeft w:val="640"/>
                  <w:marRight w:val="0"/>
                  <w:marTop w:val="0"/>
                  <w:marBottom w:val="0"/>
                  <w:divBdr>
                    <w:top w:val="none" w:sz="0" w:space="0" w:color="auto"/>
                    <w:left w:val="none" w:sz="0" w:space="0" w:color="auto"/>
                    <w:bottom w:val="none" w:sz="0" w:space="0" w:color="auto"/>
                    <w:right w:val="none" w:sz="0" w:space="0" w:color="auto"/>
                  </w:divBdr>
                </w:div>
                <w:div w:id="980425062">
                  <w:marLeft w:val="640"/>
                  <w:marRight w:val="0"/>
                  <w:marTop w:val="0"/>
                  <w:marBottom w:val="0"/>
                  <w:divBdr>
                    <w:top w:val="none" w:sz="0" w:space="0" w:color="auto"/>
                    <w:left w:val="none" w:sz="0" w:space="0" w:color="auto"/>
                    <w:bottom w:val="none" w:sz="0" w:space="0" w:color="auto"/>
                    <w:right w:val="none" w:sz="0" w:space="0" w:color="auto"/>
                  </w:divBdr>
                </w:div>
                <w:div w:id="2024237698">
                  <w:marLeft w:val="640"/>
                  <w:marRight w:val="0"/>
                  <w:marTop w:val="0"/>
                  <w:marBottom w:val="0"/>
                  <w:divBdr>
                    <w:top w:val="none" w:sz="0" w:space="0" w:color="auto"/>
                    <w:left w:val="none" w:sz="0" w:space="0" w:color="auto"/>
                    <w:bottom w:val="none" w:sz="0" w:space="0" w:color="auto"/>
                    <w:right w:val="none" w:sz="0" w:space="0" w:color="auto"/>
                  </w:divBdr>
                </w:div>
                <w:div w:id="734357522">
                  <w:marLeft w:val="640"/>
                  <w:marRight w:val="0"/>
                  <w:marTop w:val="0"/>
                  <w:marBottom w:val="0"/>
                  <w:divBdr>
                    <w:top w:val="none" w:sz="0" w:space="0" w:color="auto"/>
                    <w:left w:val="none" w:sz="0" w:space="0" w:color="auto"/>
                    <w:bottom w:val="none" w:sz="0" w:space="0" w:color="auto"/>
                    <w:right w:val="none" w:sz="0" w:space="0" w:color="auto"/>
                  </w:divBdr>
                </w:div>
                <w:div w:id="732974397">
                  <w:marLeft w:val="640"/>
                  <w:marRight w:val="0"/>
                  <w:marTop w:val="0"/>
                  <w:marBottom w:val="0"/>
                  <w:divBdr>
                    <w:top w:val="none" w:sz="0" w:space="0" w:color="auto"/>
                    <w:left w:val="none" w:sz="0" w:space="0" w:color="auto"/>
                    <w:bottom w:val="none" w:sz="0" w:space="0" w:color="auto"/>
                    <w:right w:val="none" w:sz="0" w:space="0" w:color="auto"/>
                  </w:divBdr>
                </w:div>
                <w:div w:id="1330138515">
                  <w:marLeft w:val="640"/>
                  <w:marRight w:val="0"/>
                  <w:marTop w:val="0"/>
                  <w:marBottom w:val="0"/>
                  <w:divBdr>
                    <w:top w:val="none" w:sz="0" w:space="0" w:color="auto"/>
                    <w:left w:val="none" w:sz="0" w:space="0" w:color="auto"/>
                    <w:bottom w:val="none" w:sz="0" w:space="0" w:color="auto"/>
                    <w:right w:val="none" w:sz="0" w:space="0" w:color="auto"/>
                  </w:divBdr>
                </w:div>
                <w:div w:id="771705729">
                  <w:marLeft w:val="640"/>
                  <w:marRight w:val="0"/>
                  <w:marTop w:val="0"/>
                  <w:marBottom w:val="0"/>
                  <w:divBdr>
                    <w:top w:val="none" w:sz="0" w:space="0" w:color="auto"/>
                    <w:left w:val="none" w:sz="0" w:space="0" w:color="auto"/>
                    <w:bottom w:val="none" w:sz="0" w:space="0" w:color="auto"/>
                    <w:right w:val="none" w:sz="0" w:space="0" w:color="auto"/>
                  </w:divBdr>
                </w:div>
                <w:div w:id="1164587176">
                  <w:marLeft w:val="640"/>
                  <w:marRight w:val="0"/>
                  <w:marTop w:val="0"/>
                  <w:marBottom w:val="0"/>
                  <w:divBdr>
                    <w:top w:val="none" w:sz="0" w:space="0" w:color="auto"/>
                    <w:left w:val="none" w:sz="0" w:space="0" w:color="auto"/>
                    <w:bottom w:val="none" w:sz="0" w:space="0" w:color="auto"/>
                    <w:right w:val="none" w:sz="0" w:space="0" w:color="auto"/>
                  </w:divBdr>
                </w:div>
                <w:div w:id="841625255">
                  <w:marLeft w:val="640"/>
                  <w:marRight w:val="0"/>
                  <w:marTop w:val="0"/>
                  <w:marBottom w:val="0"/>
                  <w:divBdr>
                    <w:top w:val="none" w:sz="0" w:space="0" w:color="auto"/>
                    <w:left w:val="none" w:sz="0" w:space="0" w:color="auto"/>
                    <w:bottom w:val="none" w:sz="0" w:space="0" w:color="auto"/>
                    <w:right w:val="none" w:sz="0" w:space="0" w:color="auto"/>
                  </w:divBdr>
                </w:div>
                <w:div w:id="1073044578">
                  <w:marLeft w:val="640"/>
                  <w:marRight w:val="0"/>
                  <w:marTop w:val="0"/>
                  <w:marBottom w:val="0"/>
                  <w:divBdr>
                    <w:top w:val="none" w:sz="0" w:space="0" w:color="auto"/>
                    <w:left w:val="none" w:sz="0" w:space="0" w:color="auto"/>
                    <w:bottom w:val="none" w:sz="0" w:space="0" w:color="auto"/>
                    <w:right w:val="none" w:sz="0" w:space="0" w:color="auto"/>
                  </w:divBdr>
                </w:div>
                <w:div w:id="963848749">
                  <w:marLeft w:val="640"/>
                  <w:marRight w:val="0"/>
                  <w:marTop w:val="0"/>
                  <w:marBottom w:val="0"/>
                  <w:divBdr>
                    <w:top w:val="none" w:sz="0" w:space="0" w:color="auto"/>
                    <w:left w:val="none" w:sz="0" w:space="0" w:color="auto"/>
                    <w:bottom w:val="none" w:sz="0" w:space="0" w:color="auto"/>
                    <w:right w:val="none" w:sz="0" w:space="0" w:color="auto"/>
                  </w:divBdr>
                </w:div>
                <w:div w:id="578633789">
                  <w:marLeft w:val="640"/>
                  <w:marRight w:val="0"/>
                  <w:marTop w:val="0"/>
                  <w:marBottom w:val="0"/>
                  <w:divBdr>
                    <w:top w:val="none" w:sz="0" w:space="0" w:color="auto"/>
                    <w:left w:val="none" w:sz="0" w:space="0" w:color="auto"/>
                    <w:bottom w:val="none" w:sz="0" w:space="0" w:color="auto"/>
                    <w:right w:val="none" w:sz="0" w:space="0" w:color="auto"/>
                  </w:divBdr>
                </w:div>
                <w:div w:id="1955011972">
                  <w:marLeft w:val="640"/>
                  <w:marRight w:val="0"/>
                  <w:marTop w:val="0"/>
                  <w:marBottom w:val="0"/>
                  <w:divBdr>
                    <w:top w:val="none" w:sz="0" w:space="0" w:color="auto"/>
                    <w:left w:val="none" w:sz="0" w:space="0" w:color="auto"/>
                    <w:bottom w:val="none" w:sz="0" w:space="0" w:color="auto"/>
                    <w:right w:val="none" w:sz="0" w:space="0" w:color="auto"/>
                  </w:divBdr>
                </w:div>
                <w:div w:id="1725984732">
                  <w:marLeft w:val="640"/>
                  <w:marRight w:val="0"/>
                  <w:marTop w:val="0"/>
                  <w:marBottom w:val="0"/>
                  <w:divBdr>
                    <w:top w:val="none" w:sz="0" w:space="0" w:color="auto"/>
                    <w:left w:val="none" w:sz="0" w:space="0" w:color="auto"/>
                    <w:bottom w:val="none" w:sz="0" w:space="0" w:color="auto"/>
                    <w:right w:val="none" w:sz="0" w:space="0" w:color="auto"/>
                  </w:divBdr>
                </w:div>
                <w:div w:id="1994334454">
                  <w:marLeft w:val="640"/>
                  <w:marRight w:val="0"/>
                  <w:marTop w:val="0"/>
                  <w:marBottom w:val="0"/>
                  <w:divBdr>
                    <w:top w:val="none" w:sz="0" w:space="0" w:color="auto"/>
                    <w:left w:val="none" w:sz="0" w:space="0" w:color="auto"/>
                    <w:bottom w:val="none" w:sz="0" w:space="0" w:color="auto"/>
                    <w:right w:val="none" w:sz="0" w:space="0" w:color="auto"/>
                  </w:divBdr>
                </w:div>
                <w:div w:id="388769550">
                  <w:marLeft w:val="640"/>
                  <w:marRight w:val="0"/>
                  <w:marTop w:val="0"/>
                  <w:marBottom w:val="0"/>
                  <w:divBdr>
                    <w:top w:val="none" w:sz="0" w:space="0" w:color="auto"/>
                    <w:left w:val="none" w:sz="0" w:space="0" w:color="auto"/>
                    <w:bottom w:val="none" w:sz="0" w:space="0" w:color="auto"/>
                    <w:right w:val="none" w:sz="0" w:space="0" w:color="auto"/>
                  </w:divBdr>
                </w:div>
                <w:div w:id="1486510122">
                  <w:marLeft w:val="640"/>
                  <w:marRight w:val="0"/>
                  <w:marTop w:val="0"/>
                  <w:marBottom w:val="0"/>
                  <w:divBdr>
                    <w:top w:val="none" w:sz="0" w:space="0" w:color="auto"/>
                    <w:left w:val="none" w:sz="0" w:space="0" w:color="auto"/>
                    <w:bottom w:val="none" w:sz="0" w:space="0" w:color="auto"/>
                    <w:right w:val="none" w:sz="0" w:space="0" w:color="auto"/>
                  </w:divBdr>
                </w:div>
                <w:div w:id="1898054908">
                  <w:marLeft w:val="640"/>
                  <w:marRight w:val="0"/>
                  <w:marTop w:val="0"/>
                  <w:marBottom w:val="0"/>
                  <w:divBdr>
                    <w:top w:val="none" w:sz="0" w:space="0" w:color="auto"/>
                    <w:left w:val="none" w:sz="0" w:space="0" w:color="auto"/>
                    <w:bottom w:val="none" w:sz="0" w:space="0" w:color="auto"/>
                    <w:right w:val="none" w:sz="0" w:space="0" w:color="auto"/>
                  </w:divBdr>
                </w:div>
                <w:div w:id="874730289">
                  <w:marLeft w:val="640"/>
                  <w:marRight w:val="0"/>
                  <w:marTop w:val="0"/>
                  <w:marBottom w:val="0"/>
                  <w:divBdr>
                    <w:top w:val="none" w:sz="0" w:space="0" w:color="auto"/>
                    <w:left w:val="none" w:sz="0" w:space="0" w:color="auto"/>
                    <w:bottom w:val="none" w:sz="0" w:space="0" w:color="auto"/>
                    <w:right w:val="none" w:sz="0" w:space="0" w:color="auto"/>
                  </w:divBdr>
                </w:div>
                <w:div w:id="408230002">
                  <w:marLeft w:val="640"/>
                  <w:marRight w:val="0"/>
                  <w:marTop w:val="0"/>
                  <w:marBottom w:val="0"/>
                  <w:divBdr>
                    <w:top w:val="none" w:sz="0" w:space="0" w:color="auto"/>
                    <w:left w:val="none" w:sz="0" w:space="0" w:color="auto"/>
                    <w:bottom w:val="none" w:sz="0" w:space="0" w:color="auto"/>
                    <w:right w:val="none" w:sz="0" w:space="0" w:color="auto"/>
                  </w:divBdr>
                </w:div>
                <w:div w:id="1361279801">
                  <w:marLeft w:val="640"/>
                  <w:marRight w:val="0"/>
                  <w:marTop w:val="0"/>
                  <w:marBottom w:val="0"/>
                  <w:divBdr>
                    <w:top w:val="none" w:sz="0" w:space="0" w:color="auto"/>
                    <w:left w:val="none" w:sz="0" w:space="0" w:color="auto"/>
                    <w:bottom w:val="none" w:sz="0" w:space="0" w:color="auto"/>
                    <w:right w:val="none" w:sz="0" w:space="0" w:color="auto"/>
                  </w:divBdr>
                </w:div>
                <w:div w:id="1677271620">
                  <w:marLeft w:val="640"/>
                  <w:marRight w:val="0"/>
                  <w:marTop w:val="0"/>
                  <w:marBottom w:val="0"/>
                  <w:divBdr>
                    <w:top w:val="none" w:sz="0" w:space="0" w:color="auto"/>
                    <w:left w:val="none" w:sz="0" w:space="0" w:color="auto"/>
                    <w:bottom w:val="none" w:sz="0" w:space="0" w:color="auto"/>
                    <w:right w:val="none" w:sz="0" w:space="0" w:color="auto"/>
                  </w:divBdr>
                </w:div>
                <w:div w:id="789670428">
                  <w:marLeft w:val="640"/>
                  <w:marRight w:val="0"/>
                  <w:marTop w:val="0"/>
                  <w:marBottom w:val="0"/>
                  <w:divBdr>
                    <w:top w:val="none" w:sz="0" w:space="0" w:color="auto"/>
                    <w:left w:val="none" w:sz="0" w:space="0" w:color="auto"/>
                    <w:bottom w:val="none" w:sz="0" w:space="0" w:color="auto"/>
                    <w:right w:val="none" w:sz="0" w:space="0" w:color="auto"/>
                  </w:divBdr>
                </w:div>
                <w:div w:id="1368213077">
                  <w:marLeft w:val="640"/>
                  <w:marRight w:val="0"/>
                  <w:marTop w:val="0"/>
                  <w:marBottom w:val="0"/>
                  <w:divBdr>
                    <w:top w:val="none" w:sz="0" w:space="0" w:color="auto"/>
                    <w:left w:val="none" w:sz="0" w:space="0" w:color="auto"/>
                    <w:bottom w:val="none" w:sz="0" w:space="0" w:color="auto"/>
                    <w:right w:val="none" w:sz="0" w:space="0" w:color="auto"/>
                  </w:divBdr>
                </w:div>
                <w:div w:id="1004162479">
                  <w:marLeft w:val="640"/>
                  <w:marRight w:val="0"/>
                  <w:marTop w:val="0"/>
                  <w:marBottom w:val="0"/>
                  <w:divBdr>
                    <w:top w:val="none" w:sz="0" w:space="0" w:color="auto"/>
                    <w:left w:val="none" w:sz="0" w:space="0" w:color="auto"/>
                    <w:bottom w:val="none" w:sz="0" w:space="0" w:color="auto"/>
                    <w:right w:val="none" w:sz="0" w:space="0" w:color="auto"/>
                  </w:divBdr>
                </w:div>
                <w:div w:id="1595936765">
                  <w:marLeft w:val="640"/>
                  <w:marRight w:val="0"/>
                  <w:marTop w:val="0"/>
                  <w:marBottom w:val="0"/>
                  <w:divBdr>
                    <w:top w:val="none" w:sz="0" w:space="0" w:color="auto"/>
                    <w:left w:val="none" w:sz="0" w:space="0" w:color="auto"/>
                    <w:bottom w:val="none" w:sz="0" w:space="0" w:color="auto"/>
                    <w:right w:val="none" w:sz="0" w:space="0" w:color="auto"/>
                  </w:divBdr>
                </w:div>
                <w:div w:id="2048024838">
                  <w:marLeft w:val="640"/>
                  <w:marRight w:val="0"/>
                  <w:marTop w:val="0"/>
                  <w:marBottom w:val="0"/>
                  <w:divBdr>
                    <w:top w:val="none" w:sz="0" w:space="0" w:color="auto"/>
                    <w:left w:val="none" w:sz="0" w:space="0" w:color="auto"/>
                    <w:bottom w:val="none" w:sz="0" w:space="0" w:color="auto"/>
                    <w:right w:val="none" w:sz="0" w:space="0" w:color="auto"/>
                  </w:divBdr>
                </w:div>
                <w:div w:id="1048186365">
                  <w:marLeft w:val="640"/>
                  <w:marRight w:val="0"/>
                  <w:marTop w:val="0"/>
                  <w:marBottom w:val="0"/>
                  <w:divBdr>
                    <w:top w:val="none" w:sz="0" w:space="0" w:color="auto"/>
                    <w:left w:val="none" w:sz="0" w:space="0" w:color="auto"/>
                    <w:bottom w:val="none" w:sz="0" w:space="0" w:color="auto"/>
                    <w:right w:val="none" w:sz="0" w:space="0" w:color="auto"/>
                  </w:divBdr>
                </w:div>
              </w:divsChild>
            </w:div>
            <w:div w:id="953295337">
              <w:marLeft w:val="0"/>
              <w:marRight w:val="0"/>
              <w:marTop w:val="0"/>
              <w:marBottom w:val="0"/>
              <w:divBdr>
                <w:top w:val="none" w:sz="0" w:space="0" w:color="auto"/>
                <w:left w:val="none" w:sz="0" w:space="0" w:color="auto"/>
                <w:bottom w:val="none" w:sz="0" w:space="0" w:color="auto"/>
                <w:right w:val="none" w:sz="0" w:space="0" w:color="auto"/>
              </w:divBdr>
              <w:divsChild>
                <w:div w:id="676886368">
                  <w:marLeft w:val="640"/>
                  <w:marRight w:val="0"/>
                  <w:marTop w:val="0"/>
                  <w:marBottom w:val="0"/>
                  <w:divBdr>
                    <w:top w:val="none" w:sz="0" w:space="0" w:color="auto"/>
                    <w:left w:val="none" w:sz="0" w:space="0" w:color="auto"/>
                    <w:bottom w:val="none" w:sz="0" w:space="0" w:color="auto"/>
                    <w:right w:val="none" w:sz="0" w:space="0" w:color="auto"/>
                  </w:divBdr>
                </w:div>
                <w:div w:id="1493638256">
                  <w:marLeft w:val="640"/>
                  <w:marRight w:val="0"/>
                  <w:marTop w:val="0"/>
                  <w:marBottom w:val="0"/>
                  <w:divBdr>
                    <w:top w:val="none" w:sz="0" w:space="0" w:color="auto"/>
                    <w:left w:val="none" w:sz="0" w:space="0" w:color="auto"/>
                    <w:bottom w:val="none" w:sz="0" w:space="0" w:color="auto"/>
                    <w:right w:val="none" w:sz="0" w:space="0" w:color="auto"/>
                  </w:divBdr>
                </w:div>
                <w:div w:id="313140539">
                  <w:marLeft w:val="640"/>
                  <w:marRight w:val="0"/>
                  <w:marTop w:val="0"/>
                  <w:marBottom w:val="0"/>
                  <w:divBdr>
                    <w:top w:val="none" w:sz="0" w:space="0" w:color="auto"/>
                    <w:left w:val="none" w:sz="0" w:space="0" w:color="auto"/>
                    <w:bottom w:val="none" w:sz="0" w:space="0" w:color="auto"/>
                    <w:right w:val="none" w:sz="0" w:space="0" w:color="auto"/>
                  </w:divBdr>
                </w:div>
                <w:div w:id="1783842678">
                  <w:marLeft w:val="640"/>
                  <w:marRight w:val="0"/>
                  <w:marTop w:val="0"/>
                  <w:marBottom w:val="0"/>
                  <w:divBdr>
                    <w:top w:val="none" w:sz="0" w:space="0" w:color="auto"/>
                    <w:left w:val="none" w:sz="0" w:space="0" w:color="auto"/>
                    <w:bottom w:val="none" w:sz="0" w:space="0" w:color="auto"/>
                    <w:right w:val="none" w:sz="0" w:space="0" w:color="auto"/>
                  </w:divBdr>
                </w:div>
                <w:div w:id="446849478">
                  <w:marLeft w:val="640"/>
                  <w:marRight w:val="0"/>
                  <w:marTop w:val="0"/>
                  <w:marBottom w:val="0"/>
                  <w:divBdr>
                    <w:top w:val="none" w:sz="0" w:space="0" w:color="auto"/>
                    <w:left w:val="none" w:sz="0" w:space="0" w:color="auto"/>
                    <w:bottom w:val="none" w:sz="0" w:space="0" w:color="auto"/>
                    <w:right w:val="none" w:sz="0" w:space="0" w:color="auto"/>
                  </w:divBdr>
                </w:div>
                <w:div w:id="55595265">
                  <w:marLeft w:val="640"/>
                  <w:marRight w:val="0"/>
                  <w:marTop w:val="0"/>
                  <w:marBottom w:val="0"/>
                  <w:divBdr>
                    <w:top w:val="none" w:sz="0" w:space="0" w:color="auto"/>
                    <w:left w:val="none" w:sz="0" w:space="0" w:color="auto"/>
                    <w:bottom w:val="none" w:sz="0" w:space="0" w:color="auto"/>
                    <w:right w:val="none" w:sz="0" w:space="0" w:color="auto"/>
                  </w:divBdr>
                </w:div>
                <w:div w:id="848370233">
                  <w:marLeft w:val="640"/>
                  <w:marRight w:val="0"/>
                  <w:marTop w:val="0"/>
                  <w:marBottom w:val="0"/>
                  <w:divBdr>
                    <w:top w:val="none" w:sz="0" w:space="0" w:color="auto"/>
                    <w:left w:val="none" w:sz="0" w:space="0" w:color="auto"/>
                    <w:bottom w:val="none" w:sz="0" w:space="0" w:color="auto"/>
                    <w:right w:val="none" w:sz="0" w:space="0" w:color="auto"/>
                  </w:divBdr>
                </w:div>
                <w:div w:id="14159936">
                  <w:marLeft w:val="640"/>
                  <w:marRight w:val="0"/>
                  <w:marTop w:val="0"/>
                  <w:marBottom w:val="0"/>
                  <w:divBdr>
                    <w:top w:val="none" w:sz="0" w:space="0" w:color="auto"/>
                    <w:left w:val="none" w:sz="0" w:space="0" w:color="auto"/>
                    <w:bottom w:val="none" w:sz="0" w:space="0" w:color="auto"/>
                    <w:right w:val="none" w:sz="0" w:space="0" w:color="auto"/>
                  </w:divBdr>
                </w:div>
                <w:div w:id="2043629779">
                  <w:marLeft w:val="640"/>
                  <w:marRight w:val="0"/>
                  <w:marTop w:val="0"/>
                  <w:marBottom w:val="0"/>
                  <w:divBdr>
                    <w:top w:val="none" w:sz="0" w:space="0" w:color="auto"/>
                    <w:left w:val="none" w:sz="0" w:space="0" w:color="auto"/>
                    <w:bottom w:val="none" w:sz="0" w:space="0" w:color="auto"/>
                    <w:right w:val="none" w:sz="0" w:space="0" w:color="auto"/>
                  </w:divBdr>
                </w:div>
                <w:div w:id="1584804246">
                  <w:marLeft w:val="640"/>
                  <w:marRight w:val="0"/>
                  <w:marTop w:val="0"/>
                  <w:marBottom w:val="0"/>
                  <w:divBdr>
                    <w:top w:val="none" w:sz="0" w:space="0" w:color="auto"/>
                    <w:left w:val="none" w:sz="0" w:space="0" w:color="auto"/>
                    <w:bottom w:val="none" w:sz="0" w:space="0" w:color="auto"/>
                    <w:right w:val="none" w:sz="0" w:space="0" w:color="auto"/>
                  </w:divBdr>
                </w:div>
                <w:div w:id="1794328246">
                  <w:marLeft w:val="640"/>
                  <w:marRight w:val="0"/>
                  <w:marTop w:val="0"/>
                  <w:marBottom w:val="0"/>
                  <w:divBdr>
                    <w:top w:val="none" w:sz="0" w:space="0" w:color="auto"/>
                    <w:left w:val="none" w:sz="0" w:space="0" w:color="auto"/>
                    <w:bottom w:val="none" w:sz="0" w:space="0" w:color="auto"/>
                    <w:right w:val="none" w:sz="0" w:space="0" w:color="auto"/>
                  </w:divBdr>
                </w:div>
                <w:div w:id="1115368536">
                  <w:marLeft w:val="640"/>
                  <w:marRight w:val="0"/>
                  <w:marTop w:val="0"/>
                  <w:marBottom w:val="0"/>
                  <w:divBdr>
                    <w:top w:val="none" w:sz="0" w:space="0" w:color="auto"/>
                    <w:left w:val="none" w:sz="0" w:space="0" w:color="auto"/>
                    <w:bottom w:val="none" w:sz="0" w:space="0" w:color="auto"/>
                    <w:right w:val="none" w:sz="0" w:space="0" w:color="auto"/>
                  </w:divBdr>
                </w:div>
                <w:div w:id="1074742486">
                  <w:marLeft w:val="640"/>
                  <w:marRight w:val="0"/>
                  <w:marTop w:val="0"/>
                  <w:marBottom w:val="0"/>
                  <w:divBdr>
                    <w:top w:val="none" w:sz="0" w:space="0" w:color="auto"/>
                    <w:left w:val="none" w:sz="0" w:space="0" w:color="auto"/>
                    <w:bottom w:val="none" w:sz="0" w:space="0" w:color="auto"/>
                    <w:right w:val="none" w:sz="0" w:space="0" w:color="auto"/>
                  </w:divBdr>
                </w:div>
                <w:div w:id="1740861997">
                  <w:marLeft w:val="640"/>
                  <w:marRight w:val="0"/>
                  <w:marTop w:val="0"/>
                  <w:marBottom w:val="0"/>
                  <w:divBdr>
                    <w:top w:val="none" w:sz="0" w:space="0" w:color="auto"/>
                    <w:left w:val="none" w:sz="0" w:space="0" w:color="auto"/>
                    <w:bottom w:val="none" w:sz="0" w:space="0" w:color="auto"/>
                    <w:right w:val="none" w:sz="0" w:space="0" w:color="auto"/>
                  </w:divBdr>
                </w:div>
                <w:div w:id="1536039486">
                  <w:marLeft w:val="640"/>
                  <w:marRight w:val="0"/>
                  <w:marTop w:val="0"/>
                  <w:marBottom w:val="0"/>
                  <w:divBdr>
                    <w:top w:val="none" w:sz="0" w:space="0" w:color="auto"/>
                    <w:left w:val="none" w:sz="0" w:space="0" w:color="auto"/>
                    <w:bottom w:val="none" w:sz="0" w:space="0" w:color="auto"/>
                    <w:right w:val="none" w:sz="0" w:space="0" w:color="auto"/>
                  </w:divBdr>
                </w:div>
                <w:div w:id="1135440765">
                  <w:marLeft w:val="640"/>
                  <w:marRight w:val="0"/>
                  <w:marTop w:val="0"/>
                  <w:marBottom w:val="0"/>
                  <w:divBdr>
                    <w:top w:val="none" w:sz="0" w:space="0" w:color="auto"/>
                    <w:left w:val="none" w:sz="0" w:space="0" w:color="auto"/>
                    <w:bottom w:val="none" w:sz="0" w:space="0" w:color="auto"/>
                    <w:right w:val="none" w:sz="0" w:space="0" w:color="auto"/>
                  </w:divBdr>
                </w:div>
                <w:div w:id="675500065">
                  <w:marLeft w:val="640"/>
                  <w:marRight w:val="0"/>
                  <w:marTop w:val="0"/>
                  <w:marBottom w:val="0"/>
                  <w:divBdr>
                    <w:top w:val="none" w:sz="0" w:space="0" w:color="auto"/>
                    <w:left w:val="none" w:sz="0" w:space="0" w:color="auto"/>
                    <w:bottom w:val="none" w:sz="0" w:space="0" w:color="auto"/>
                    <w:right w:val="none" w:sz="0" w:space="0" w:color="auto"/>
                  </w:divBdr>
                </w:div>
                <w:div w:id="357510400">
                  <w:marLeft w:val="640"/>
                  <w:marRight w:val="0"/>
                  <w:marTop w:val="0"/>
                  <w:marBottom w:val="0"/>
                  <w:divBdr>
                    <w:top w:val="none" w:sz="0" w:space="0" w:color="auto"/>
                    <w:left w:val="none" w:sz="0" w:space="0" w:color="auto"/>
                    <w:bottom w:val="none" w:sz="0" w:space="0" w:color="auto"/>
                    <w:right w:val="none" w:sz="0" w:space="0" w:color="auto"/>
                  </w:divBdr>
                </w:div>
                <w:div w:id="1819297470">
                  <w:marLeft w:val="640"/>
                  <w:marRight w:val="0"/>
                  <w:marTop w:val="0"/>
                  <w:marBottom w:val="0"/>
                  <w:divBdr>
                    <w:top w:val="none" w:sz="0" w:space="0" w:color="auto"/>
                    <w:left w:val="none" w:sz="0" w:space="0" w:color="auto"/>
                    <w:bottom w:val="none" w:sz="0" w:space="0" w:color="auto"/>
                    <w:right w:val="none" w:sz="0" w:space="0" w:color="auto"/>
                  </w:divBdr>
                </w:div>
                <w:div w:id="162166011">
                  <w:marLeft w:val="640"/>
                  <w:marRight w:val="0"/>
                  <w:marTop w:val="0"/>
                  <w:marBottom w:val="0"/>
                  <w:divBdr>
                    <w:top w:val="none" w:sz="0" w:space="0" w:color="auto"/>
                    <w:left w:val="none" w:sz="0" w:space="0" w:color="auto"/>
                    <w:bottom w:val="none" w:sz="0" w:space="0" w:color="auto"/>
                    <w:right w:val="none" w:sz="0" w:space="0" w:color="auto"/>
                  </w:divBdr>
                </w:div>
                <w:div w:id="2050260869">
                  <w:marLeft w:val="640"/>
                  <w:marRight w:val="0"/>
                  <w:marTop w:val="0"/>
                  <w:marBottom w:val="0"/>
                  <w:divBdr>
                    <w:top w:val="none" w:sz="0" w:space="0" w:color="auto"/>
                    <w:left w:val="none" w:sz="0" w:space="0" w:color="auto"/>
                    <w:bottom w:val="none" w:sz="0" w:space="0" w:color="auto"/>
                    <w:right w:val="none" w:sz="0" w:space="0" w:color="auto"/>
                  </w:divBdr>
                </w:div>
                <w:div w:id="941691625">
                  <w:marLeft w:val="640"/>
                  <w:marRight w:val="0"/>
                  <w:marTop w:val="0"/>
                  <w:marBottom w:val="0"/>
                  <w:divBdr>
                    <w:top w:val="none" w:sz="0" w:space="0" w:color="auto"/>
                    <w:left w:val="none" w:sz="0" w:space="0" w:color="auto"/>
                    <w:bottom w:val="none" w:sz="0" w:space="0" w:color="auto"/>
                    <w:right w:val="none" w:sz="0" w:space="0" w:color="auto"/>
                  </w:divBdr>
                </w:div>
                <w:div w:id="1977953521">
                  <w:marLeft w:val="640"/>
                  <w:marRight w:val="0"/>
                  <w:marTop w:val="0"/>
                  <w:marBottom w:val="0"/>
                  <w:divBdr>
                    <w:top w:val="none" w:sz="0" w:space="0" w:color="auto"/>
                    <w:left w:val="none" w:sz="0" w:space="0" w:color="auto"/>
                    <w:bottom w:val="none" w:sz="0" w:space="0" w:color="auto"/>
                    <w:right w:val="none" w:sz="0" w:space="0" w:color="auto"/>
                  </w:divBdr>
                </w:div>
                <w:div w:id="767314732">
                  <w:marLeft w:val="640"/>
                  <w:marRight w:val="0"/>
                  <w:marTop w:val="0"/>
                  <w:marBottom w:val="0"/>
                  <w:divBdr>
                    <w:top w:val="none" w:sz="0" w:space="0" w:color="auto"/>
                    <w:left w:val="none" w:sz="0" w:space="0" w:color="auto"/>
                    <w:bottom w:val="none" w:sz="0" w:space="0" w:color="auto"/>
                    <w:right w:val="none" w:sz="0" w:space="0" w:color="auto"/>
                  </w:divBdr>
                </w:div>
                <w:div w:id="78410933">
                  <w:marLeft w:val="640"/>
                  <w:marRight w:val="0"/>
                  <w:marTop w:val="0"/>
                  <w:marBottom w:val="0"/>
                  <w:divBdr>
                    <w:top w:val="none" w:sz="0" w:space="0" w:color="auto"/>
                    <w:left w:val="none" w:sz="0" w:space="0" w:color="auto"/>
                    <w:bottom w:val="none" w:sz="0" w:space="0" w:color="auto"/>
                    <w:right w:val="none" w:sz="0" w:space="0" w:color="auto"/>
                  </w:divBdr>
                </w:div>
                <w:div w:id="2064600460">
                  <w:marLeft w:val="640"/>
                  <w:marRight w:val="0"/>
                  <w:marTop w:val="0"/>
                  <w:marBottom w:val="0"/>
                  <w:divBdr>
                    <w:top w:val="none" w:sz="0" w:space="0" w:color="auto"/>
                    <w:left w:val="none" w:sz="0" w:space="0" w:color="auto"/>
                    <w:bottom w:val="none" w:sz="0" w:space="0" w:color="auto"/>
                    <w:right w:val="none" w:sz="0" w:space="0" w:color="auto"/>
                  </w:divBdr>
                </w:div>
                <w:div w:id="525289817">
                  <w:marLeft w:val="640"/>
                  <w:marRight w:val="0"/>
                  <w:marTop w:val="0"/>
                  <w:marBottom w:val="0"/>
                  <w:divBdr>
                    <w:top w:val="none" w:sz="0" w:space="0" w:color="auto"/>
                    <w:left w:val="none" w:sz="0" w:space="0" w:color="auto"/>
                    <w:bottom w:val="none" w:sz="0" w:space="0" w:color="auto"/>
                    <w:right w:val="none" w:sz="0" w:space="0" w:color="auto"/>
                  </w:divBdr>
                </w:div>
                <w:div w:id="1958945670">
                  <w:marLeft w:val="640"/>
                  <w:marRight w:val="0"/>
                  <w:marTop w:val="0"/>
                  <w:marBottom w:val="0"/>
                  <w:divBdr>
                    <w:top w:val="none" w:sz="0" w:space="0" w:color="auto"/>
                    <w:left w:val="none" w:sz="0" w:space="0" w:color="auto"/>
                    <w:bottom w:val="none" w:sz="0" w:space="0" w:color="auto"/>
                    <w:right w:val="none" w:sz="0" w:space="0" w:color="auto"/>
                  </w:divBdr>
                </w:div>
                <w:div w:id="1522623903">
                  <w:marLeft w:val="640"/>
                  <w:marRight w:val="0"/>
                  <w:marTop w:val="0"/>
                  <w:marBottom w:val="0"/>
                  <w:divBdr>
                    <w:top w:val="none" w:sz="0" w:space="0" w:color="auto"/>
                    <w:left w:val="none" w:sz="0" w:space="0" w:color="auto"/>
                    <w:bottom w:val="none" w:sz="0" w:space="0" w:color="auto"/>
                    <w:right w:val="none" w:sz="0" w:space="0" w:color="auto"/>
                  </w:divBdr>
                </w:div>
                <w:div w:id="542912765">
                  <w:marLeft w:val="640"/>
                  <w:marRight w:val="0"/>
                  <w:marTop w:val="0"/>
                  <w:marBottom w:val="0"/>
                  <w:divBdr>
                    <w:top w:val="none" w:sz="0" w:space="0" w:color="auto"/>
                    <w:left w:val="none" w:sz="0" w:space="0" w:color="auto"/>
                    <w:bottom w:val="none" w:sz="0" w:space="0" w:color="auto"/>
                    <w:right w:val="none" w:sz="0" w:space="0" w:color="auto"/>
                  </w:divBdr>
                </w:div>
                <w:div w:id="2104259362">
                  <w:marLeft w:val="640"/>
                  <w:marRight w:val="0"/>
                  <w:marTop w:val="0"/>
                  <w:marBottom w:val="0"/>
                  <w:divBdr>
                    <w:top w:val="none" w:sz="0" w:space="0" w:color="auto"/>
                    <w:left w:val="none" w:sz="0" w:space="0" w:color="auto"/>
                    <w:bottom w:val="none" w:sz="0" w:space="0" w:color="auto"/>
                    <w:right w:val="none" w:sz="0" w:space="0" w:color="auto"/>
                  </w:divBdr>
                </w:div>
                <w:div w:id="56976803">
                  <w:marLeft w:val="640"/>
                  <w:marRight w:val="0"/>
                  <w:marTop w:val="0"/>
                  <w:marBottom w:val="0"/>
                  <w:divBdr>
                    <w:top w:val="none" w:sz="0" w:space="0" w:color="auto"/>
                    <w:left w:val="none" w:sz="0" w:space="0" w:color="auto"/>
                    <w:bottom w:val="none" w:sz="0" w:space="0" w:color="auto"/>
                    <w:right w:val="none" w:sz="0" w:space="0" w:color="auto"/>
                  </w:divBdr>
                </w:div>
                <w:div w:id="1032724081">
                  <w:marLeft w:val="640"/>
                  <w:marRight w:val="0"/>
                  <w:marTop w:val="0"/>
                  <w:marBottom w:val="0"/>
                  <w:divBdr>
                    <w:top w:val="none" w:sz="0" w:space="0" w:color="auto"/>
                    <w:left w:val="none" w:sz="0" w:space="0" w:color="auto"/>
                    <w:bottom w:val="none" w:sz="0" w:space="0" w:color="auto"/>
                    <w:right w:val="none" w:sz="0" w:space="0" w:color="auto"/>
                  </w:divBdr>
                </w:div>
                <w:div w:id="1397430994">
                  <w:marLeft w:val="640"/>
                  <w:marRight w:val="0"/>
                  <w:marTop w:val="0"/>
                  <w:marBottom w:val="0"/>
                  <w:divBdr>
                    <w:top w:val="none" w:sz="0" w:space="0" w:color="auto"/>
                    <w:left w:val="none" w:sz="0" w:space="0" w:color="auto"/>
                    <w:bottom w:val="none" w:sz="0" w:space="0" w:color="auto"/>
                    <w:right w:val="none" w:sz="0" w:space="0" w:color="auto"/>
                  </w:divBdr>
                </w:div>
                <w:div w:id="67045318">
                  <w:marLeft w:val="640"/>
                  <w:marRight w:val="0"/>
                  <w:marTop w:val="0"/>
                  <w:marBottom w:val="0"/>
                  <w:divBdr>
                    <w:top w:val="none" w:sz="0" w:space="0" w:color="auto"/>
                    <w:left w:val="none" w:sz="0" w:space="0" w:color="auto"/>
                    <w:bottom w:val="none" w:sz="0" w:space="0" w:color="auto"/>
                    <w:right w:val="none" w:sz="0" w:space="0" w:color="auto"/>
                  </w:divBdr>
                </w:div>
                <w:div w:id="784425636">
                  <w:marLeft w:val="640"/>
                  <w:marRight w:val="0"/>
                  <w:marTop w:val="0"/>
                  <w:marBottom w:val="0"/>
                  <w:divBdr>
                    <w:top w:val="none" w:sz="0" w:space="0" w:color="auto"/>
                    <w:left w:val="none" w:sz="0" w:space="0" w:color="auto"/>
                    <w:bottom w:val="none" w:sz="0" w:space="0" w:color="auto"/>
                    <w:right w:val="none" w:sz="0" w:space="0" w:color="auto"/>
                  </w:divBdr>
                </w:div>
                <w:div w:id="1107501935">
                  <w:marLeft w:val="640"/>
                  <w:marRight w:val="0"/>
                  <w:marTop w:val="0"/>
                  <w:marBottom w:val="0"/>
                  <w:divBdr>
                    <w:top w:val="none" w:sz="0" w:space="0" w:color="auto"/>
                    <w:left w:val="none" w:sz="0" w:space="0" w:color="auto"/>
                    <w:bottom w:val="none" w:sz="0" w:space="0" w:color="auto"/>
                    <w:right w:val="none" w:sz="0" w:space="0" w:color="auto"/>
                  </w:divBdr>
                </w:div>
                <w:div w:id="1853296757">
                  <w:marLeft w:val="640"/>
                  <w:marRight w:val="0"/>
                  <w:marTop w:val="0"/>
                  <w:marBottom w:val="0"/>
                  <w:divBdr>
                    <w:top w:val="none" w:sz="0" w:space="0" w:color="auto"/>
                    <w:left w:val="none" w:sz="0" w:space="0" w:color="auto"/>
                    <w:bottom w:val="none" w:sz="0" w:space="0" w:color="auto"/>
                    <w:right w:val="none" w:sz="0" w:space="0" w:color="auto"/>
                  </w:divBdr>
                </w:div>
                <w:div w:id="1630551543">
                  <w:marLeft w:val="640"/>
                  <w:marRight w:val="0"/>
                  <w:marTop w:val="0"/>
                  <w:marBottom w:val="0"/>
                  <w:divBdr>
                    <w:top w:val="none" w:sz="0" w:space="0" w:color="auto"/>
                    <w:left w:val="none" w:sz="0" w:space="0" w:color="auto"/>
                    <w:bottom w:val="none" w:sz="0" w:space="0" w:color="auto"/>
                    <w:right w:val="none" w:sz="0" w:space="0" w:color="auto"/>
                  </w:divBdr>
                </w:div>
                <w:div w:id="1128208752">
                  <w:marLeft w:val="640"/>
                  <w:marRight w:val="0"/>
                  <w:marTop w:val="0"/>
                  <w:marBottom w:val="0"/>
                  <w:divBdr>
                    <w:top w:val="none" w:sz="0" w:space="0" w:color="auto"/>
                    <w:left w:val="none" w:sz="0" w:space="0" w:color="auto"/>
                    <w:bottom w:val="none" w:sz="0" w:space="0" w:color="auto"/>
                    <w:right w:val="none" w:sz="0" w:space="0" w:color="auto"/>
                  </w:divBdr>
                </w:div>
                <w:div w:id="1891379131">
                  <w:marLeft w:val="640"/>
                  <w:marRight w:val="0"/>
                  <w:marTop w:val="0"/>
                  <w:marBottom w:val="0"/>
                  <w:divBdr>
                    <w:top w:val="none" w:sz="0" w:space="0" w:color="auto"/>
                    <w:left w:val="none" w:sz="0" w:space="0" w:color="auto"/>
                    <w:bottom w:val="none" w:sz="0" w:space="0" w:color="auto"/>
                    <w:right w:val="none" w:sz="0" w:space="0" w:color="auto"/>
                  </w:divBdr>
                </w:div>
              </w:divsChild>
            </w:div>
            <w:div w:id="1058209889">
              <w:marLeft w:val="0"/>
              <w:marRight w:val="0"/>
              <w:marTop w:val="0"/>
              <w:marBottom w:val="0"/>
              <w:divBdr>
                <w:top w:val="none" w:sz="0" w:space="0" w:color="auto"/>
                <w:left w:val="none" w:sz="0" w:space="0" w:color="auto"/>
                <w:bottom w:val="none" w:sz="0" w:space="0" w:color="auto"/>
                <w:right w:val="none" w:sz="0" w:space="0" w:color="auto"/>
              </w:divBdr>
              <w:divsChild>
                <w:div w:id="528908242">
                  <w:marLeft w:val="640"/>
                  <w:marRight w:val="0"/>
                  <w:marTop w:val="0"/>
                  <w:marBottom w:val="0"/>
                  <w:divBdr>
                    <w:top w:val="none" w:sz="0" w:space="0" w:color="auto"/>
                    <w:left w:val="none" w:sz="0" w:space="0" w:color="auto"/>
                    <w:bottom w:val="none" w:sz="0" w:space="0" w:color="auto"/>
                    <w:right w:val="none" w:sz="0" w:space="0" w:color="auto"/>
                  </w:divBdr>
                </w:div>
                <w:div w:id="1227912730">
                  <w:marLeft w:val="640"/>
                  <w:marRight w:val="0"/>
                  <w:marTop w:val="0"/>
                  <w:marBottom w:val="0"/>
                  <w:divBdr>
                    <w:top w:val="none" w:sz="0" w:space="0" w:color="auto"/>
                    <w:left w:val="none" w:sz="0" w:space="0" w:color="auto"/>
                    <w:bottom w:val="none" w:sz="0" w:space="0" w:color="auto"/>
                    <w:right w:val="none" w:sz="0" w:space="0" w:color="auto"/>
                  </w:divBdr>
                </w:div>
                <w:div w:id="2012484925">
                  <w:marLeft w:val="640"/>
                  <w:marRight w:val="0"/>
                  <w:marTop w:val="0"/>
                  <w:marBottom w:val="0"/>
                  <w:divBdr>
                    <w:top w:val="none" w:sz="0" w:space="0" w:color="auto"/>
                    <w:left w:val="none" w:sz="0" w:space="0" w:color="auto"/>
                    <w:bottom w:val="none" w:sz="0" w:space="0" w:color="auto"/>
                    <w:right w:val="none" w:sz="0" w:space="0" w:color="auto"/>
                  </w:divBdr>
                </w:div>
                <w:div w:id="1184781646">
                  <w:marLeft w:val="640"/>
                  <w:marRight w:val="0"/>
                  <w:marTop w:val="0"/>
                  <w:marBottom w:val="0"/>
                  <w:divBdr>
                    <w:top w:val="none" w:sz="0" w:space="0" w:color="auto"/>
                    <w:left w:val="none" w:sz="0" w:space="0" w:color="auto"/>
                    <w:bottom w:val="none" w:sz="0" w:space="0" w:color="auto"/>
                    <w:right w:val="none" w:sz="0" w:space="0" w:color="auto"/>
                  </w:divBdr>
                </w:div>
                <w:div w:id="1031615112">
                  <w:marLeft w:val="640"/>
                  <w:marRight w:val="0"/>
                  <w:marTop w:val="0"/>
                  <w:marBottom w:val="0"/>
                  <w:divBdr>
                    <w:top w:val="none" w:sz="0" w:space="0" w:color="auto"/>
                    <w:left w:val="none" w:sz="0" w:space="0" w:color="auto"/>
                    <w:bottom w:val="none" w:sz="0" w:space="0" w:color="auto"/>
                    <w:right w:val="none" w:sz="0" w:space="0" w:color="auto"/>
                  </w:divBdr>
                </w:div>
                <w:div w:id="746651937">
                  <w:marLeft w:val="640"/>
                  <w:marRight w:val="0"/>
                  <w:marTop w:val="0"/>
                  <w:marBottom w:val="0"/>
                  <w:divBdr>
                    <w:top w:val="none" w:sz="0" w:space="0" w:color="auto"/>
                    <w:left w:val="none" w:sz="0" w:space="0" w:color="auto"/>
                    <w:bottom w:val="none" w:sz="0" w:space="0" w:color="auto"/>
                    <w:right w:val="none" w:sz="0" w:space="0" w:color="auto"/>
                  </w:divBdr>
                </w:div>
                <w:div w:id="1661620691">
                  <w:marLeft w:val="640"/>
                  <w:marRight w:val="0"/>
                  <w:marTop w:val="0"/>
                  <w:marBottom w:val="0"/>
                  <w:divBdr>
                    <w:top w:val="none" w:sz="0" w:space="0" w:color="auto"/>
                    <w:left w:val="none" w:sz="0" w:space="0" w:color="auto"/>
                    <w:bottom w:val="none" w:sz="0" w:space="0" w:color="auto"/>
                    <w:right w:val="none" w:sz="0" w:space="0" w:color="auto"/>
                  </w:divBdr>
                </w:div>
                <w:div w:id="945775887">
                  <w:marLeft w:val="640"/>
                  <w:marRight w:val="0"/>
                  <w:marTop w:val="0"/>
                  <w:marBottom w:val="0"/>
                  <w:divBdr>
                    <w:top w:val="none" w:sz="0" w:space="0" w:color="auto"/>
                    <w:left w:val="none" w:sz="0" w:space="0" w:color="auto"/>
                    <w:bottom w:val="none" w:sz="0" w:space="0" w:color="auto"/>
                    <w:right w:val="none" w:sz="0" w:space="0" w:color="auto"/>
                  </w:divBdr>
                </w:div>
                <w:div w:id="131293780">
                  <w:marLeft w:val="640"/>
                  <w:marRight w:val="0"/>
                  <w:marTop w:val="0"/>
                  <w:marBottom w:val="0"/>
                  <w:divBdr>
                    <w:top w:val="none" w:sz="0" w:space="0" w:color="auto"/>
                    <w:left w:val="none" w:sz="0" w:space="0" w:color="auto"/>
                    <w:bottom w:val="none" w:sz="0" w:space="0" w:color="auto"/>
                    <w:right w:val="none" w:sz="0" w:space="0" w:color="auto"/>
                  </w:divBdr>
                </w:div>
                <w:div w:id="1632395159">
                  <w:marLeft w:val="640"/>
                  <w:marRight w:val="0"/>
                  <w:marTop w:val="0"/>
                  <w:marBottom w:val="0"/>
                  <w:divBdr>
                    <w:top w:val="none" w:sz="0" w:space="0" w:color="auto"/>
                    <w:left w:val="none" w:sz="0" w:space="0" w:color="auto"/>
                    <w:bottom w:val="none" w:sz="0" w:space="0" w:color="auto"/>
                    <w:right w:val="none" w:sz="0" w:space="0" w:color="auto"/>
                  </w:divBdr>
                </w:div>
                <w:div w:id="1157956645">
                  <w:marLeft w:val="640"/>
                  <w:marRight w:val="0"/>
                  <w:marTop w:val="0"/>
                  <w:marBottom w:val="0"/>
                  <w:divBdr>
                    <w:top w:val="none" w:sz="0" w:space="0" w:color="auto"/>
                    <w:left w:val="none" w:sz="0" w:space="0" w:color="auto"/>
                    <w:bottom w:val="none" w:sz="0" w:space="0" w:color="auto"/>
                    <w:right w:val="none" w:sz="0" w:space="0" w:color="auto"/>
                  </w:divBdr>
                </w:div>
                <w:div w:id="420638880">
                  <w:marLeft w:val="640"/>
                  <w:marRight w:val="0"/>
                  <w:marTop w:val="0"/>
                  <w:marBottom w:val="0"/>
                  <w:divBdr>
                    <w:top w:val="none" w:sz="0" w:space="0" w:color="auto"/>
                    <w:left w:val="none" w:sz="0" w:space="0" w:color="auto"/>
                    <w:bottom w:val="none" w:sz="0" w:space="0" w:color="auto"/>
                    <w:right w:val="none" w:sz="0" w:space="0" w:color="auto"/>
                  </w:divBdr>
                </w:div>
                <w:div w:id="1558667315">
                  <w:marLeft w:val="640"/>
                  <w:marRight w:val="0"/>
                  <w:marTop w:val="0"/>
                  <w:marBottom w:val="0"/>
                  <w:divBdr>
                    <w:top w:val="none" w:sz="0" w:space="0" w:color="auto"/>
                    <w:left w:val="none" w:sz="0" w:space="0" w:color="auto"/>
                    <w:bottom w:val="none" w:sz="0" w:space="0" w:color="auto"/>
                    <w:right w:val="none" w:sz="0" w:space="0" w:color="auto"/>
                  </w:divBdr>
                </w:div>
                <w:div w:id="773090027">
                  <w:marLeft w:val="640"/>
                  <w:marRight w:val="0"/>
                  <w:marTop w:val="0"/>
                  <w:marBottom w:val="0"/>
                  <w:divBdr>
                    <w:top w:val="none" w:sz="0" w:space="0" w:color="auto"/>
                    <w:left w:val="none" w:sz="0" w:space="0" w:color="auto"/>
                    <w:bottom w:val="none" w:sz="0" w:space="0" w:color="auto"/>
                    <w:right w:val="none" w:sz="0" w:space="0" w:color="auto"/>
                  </w:divBdr>
                </w:div>
                <w:div w:id="1510559701">
                  <w:marLeft w:val="640"/>
                  <w:marRight w:val="0"/>
                  <w:marTop w:val="0"/>
                  <w:marBottom w:val="0"/>
                  <w:divBdr>
                    <w:top w:val="none" w:sz="0" w:space="0" w:color="auto"/>
                    <w:left w:val="none" w:sz="0" w:space="0" w:color="auto"/>
                    <w:bottom w:val="none" w:sz="0" w:space="0" w:color="auto"/>
                    <w:right w:val="none" w:sz="0" w:space="0" w:color="auto"/>
                  </w:divBdr>
                </w:div>
                <w:div w:id="876551611">
                  <w:marLeft w:val="640"/>
                  <w:marRight w:val="0"/>
                  <w:marTop w:val="0"/>
                  <w:marBottom w:val="0"/>
                  <w:divBdr>
                    <w:top w:val="none" w:sz="0" w:space="0" w:color="auto"/>
                    <w:left w:val="none" w:sz="0" w:space="0" w:color="auto"/>
                    <w:bottom w:val="none" w:sz="0" w:space="0" w:color="auto"/>
                    <w:right w:val="none" w:sz="0" w:space="0" w:color="auto"/>
                  </w:divBdr>
                </w:div>
                <w:div w:id="751586156">
                  <w:marLeft w:val="640"/>
                  <w:marRight w:val="0"/>
                  <w:marTop w:val="0"/>
                  <w:marBottom w:val="0"/>
                  <w:divBdr>
                    <w:top w:val="none" w:sz="0" w:space="0" w:color="auto"/>
                    <w:left w:val="none" w:sz="0" w:space="0" w:color="auto"/>
                    <w:bottom w:val="none" w:sz="0" w:space="0" w:color="auto"/>
                    <w:right w:val="none" w:sz="0" w:space="0" w:color="auto"/>
                  </w:divBdr>
                </w:div>
                <w:div w:id="303658944">
                  <w:marLeft w:val="640"/>
                  <w:marRight w:val="0"/>
                  <w:marTop w:val="0"/>
                  <w:marBottom w:val="0"/>
                  <w:divBdr>
                    <w:top w:val="none" w:sz="0" w:space="0" w:color="auto"/>
                    <w:left w:val="none" w:sz="0" w:space="0" w:color="auto"/>
                    <w:bottom w:val="none" w:sz="0" w:space="0" w:color="auto"/>
                    <w:right w:val="none" w:sz="0" w:space="0" w:color="auto"/>
                  </w:divBdr>
                </w:div>
                <w:div w:id="794518941">
                  <w:marLeft w:val="640"/>
                  <w:marRight w:val="0"/>
                  <w:marTop w:val="0"/>
                  <w:marBottom w:val="0"/>
                  <w:divBdr>
                    <w:top w:val="none" w:sz="0" w:space="0" w:color="auto"/>
                    <w:left w:val="none" w:sz="0" w:space="0" w:color="auto"/>
                    <w:bottom w:val="none" w:sz="0" w:space="0" w:color="auto"/>
                    <w:right w:val="none" w:sz="0" w:space="0" w:color="auto"/>
                  </w:divBdr>
                </w:div>
                <w:div w:id="1865510913">
                  <w:marLeft w:val="640"/>
                  <w:marRight w:val="0"/>
                  <w:marTop w:val="0"/>
                  <w:marBottom w:val="0"/>
                  <w:divBdr>
                    <w:top w:val="none" w:sz="0" w:space="0" w:color="auto"/>
                    <w:left w:val="none" w:sz="0" w:space="0" w:color="auto"/>
                    <w:bottom w:val="none" w:sz="0" w:space="0" w:color="auto"/>
                    <w:right w:val="none" w:sz="0" w:space="0" w:color="auto"/>
                  </w:divBdr>
                </w:div>
                <w:div w:id="2099054490">
                  <w:marLeft w:val="640"/>
                  <w:marRight w:val="0"/>
                  <w:marTop w:val="0"/>
                  <w:marBottom w:val="0"/>
                  <w:divBdr>
                    <w:top w:val="none" w:sz="0" w:space="0" w:color="auto"/>
                    <w:left w:val="none" w:sz="0" w:space="0" w:color="auto"/>
                    <w:bottom w:val="none" w:sz="0" w:space="0" w:color="auto"/>
                    <w:right w:val="none" w:sz="0" w:space="0" w:color="auto"/>
                  </w:divBdr>
                </w:div>
                <w:div w:id="375741081">
                  <w:marLeft w:val="640"/>
                  <w:marRight w:val="0"/>
                  <w:marTop w:val="0"/>
                  <w:marBottom w:val="0"/>
                  <w:divBdr>
                    <w:top w:val="none" w:sz="0" w:space="0" w:color="auto"/>
                    <w:left w:val="none" w:sz="0" w:space="0" w:color="auto"/>
                    <w:bottom w:val="none" w:sz="0" w:space="0" w:color="auto"/>
                    <w:right w:val="none" w:sz="0" w:space="0" w:color="auto"/>
                  </w:divBdr>
                </w:div>
                <w:div w:id="1431509073">
                  <w:marLeft w:val="640"/>
                  <w:marRight w:val="0"/>
                  <w:marTop w:val="0"/>
                  <w:marBottom w:val="0"/>
                  <w:divBdr>
                    <w:top w:val="none" w:sz="0" w:space="0" w:color="auto"/>
                    <w:left w:val="none" w:sz="0" w:space="0" w:color="auto"/>
                    <w:bottom w:val="none" w:sz="0" w:space="0" w:color="auto"/>
                    <w:right w:val="none" w:sz="0" w:space="0" w:color="auto"/>
                  </w:divBdr>
                </w:div>
                <w:div w:id="1602952427">
                  <w:marLeft w:val="640"/>
                  <w:marRight w:val="0"/>
                  <w:marTop w:val="0"/>
                  <w:marBottom w:val="0"/>
                  <w:divBdr>
                    <w:top w:val="none" w:sz="0" w:space="0" w:color="auto"/>
                    <w:left w:val="none" w:sz="0" w:space="0" w:color="auto"/>
                    <w:bottom w:val="none" w:sz="0" w:space="0" w:color="auto"/>
                    <w:right w:val="none" w:sz="0" w:space="0" w:color="auto"/>
                  </w:divBdr>
                </w:div>
                <w:div w:id="1654480223">
                  <w:marLeft w:val="640"/>
                  <w:marRight w:val="0"/>
                  <w:marTop w:val="0"/>
                  <w:marBottom w:val="0"/>
                  <w:divBdr>
                    <w:top w:val="none" w:sz="0" w:space="0" w:color="auto"/>
                    <w:left w:val="none" w:sz="0" w:space="0" w:color="auto"/>
                    <w:bottom w:val="none" w:sz="0" w:space="0" w:color="auto"/>
                    <w:right w:val="none" w:sz="0" w:space="0" w:color="auto"/>
                  </w:divBdr>
                </w:div>
                <w:div w:id="852575593">
                  <w:marLeft w:val="640"/>
                  <w:marRight w:val="0"/>
                  <w:marTop w:val="0"/>
                  <w:marBottom w:val="0"/>
                  <w:divBdr>
                    <w:top w:val="none" w:sz="0" w:space="0" w:color="auto"/>
                    <w:left w:val="none" w:sz="0" w:space="0" w:color="auto"/>
                    <w:bottom w:val="none" w:sz="0" w:space="0" w:color="auto"/>
                    <w:right w:val="none" w:sz="0" w:space="0" w:color="auto"/>
                  </w:divBdr>
                </w:div>
                <w:div w:id="1553468359">
                  <w:marLeft w:val="640"/>
                  <w:marRight w:val="0"/>
                  <w:marTop w:val="0"/>
                  <w:marBottom w:val="0"/>
                  <w:divBdr>
                    <w:top w:val="none" w:sz="0" w:space="0" w:color="auto"/>
                    <w:left w:val="none" w:sz="0" w:space="0" w:color="auto"/>
                    <w:bottom w:val="none" w:sz="0" w:space="0" w:color="auto"/>
                    <w:right w:val="none" w:sz="0" w:space="0" w:color="auto"/>
                  </w:divBdr>
                </w:div>
                <w:div w:id="1529174897">
                  <w:marLeft w:val="640"/>
                  <w:marRight w:val="0"/>
                  <w:marTop w:val="0"/>
                  <w:marBottom w:val="0"/>
                  <w:divBdr>
                    <w:top w:val="none" w:sz="0" w:space="0" w:color="auto"/>
                    <w:left w:val="none" w:sz="0" w:space="0" w:color="auto"/>
                    <w:bottom w:val="none" w:sz="0" w:space="0" w:color="auto"/>
                    <w:right w:val="none" w:sz="0" w:space="0" w:color="auto"/>
                  </w:divBdr>
                </w:div>
                <w:div w:id="879828133">
                  <w:marLeft w:val="640"/>
                  <w:marRight w:val="0"/>
                  <w:marTop w:val="0"/>
                  <w:marBottom w:val="0"/>
                  <w:divBdr>
                    <w:top w:val="none" w:sz="0" w:space="0" w:color="auto"/>
                    <w:left w:val="none" w:sz="0" w:space="0" w:color="auto"/>
                    <w:bottom w:val="none" w:sz="0" w:space="0" w:color="auto"/>
                    <w:right w:val="none" w:sz="0" w:space="0" w:color="auto"/>
                  </w:divBdr>
                </w:div>
                <w:div w:id="1699235371">
                  <w:marLeft w:val="640"/>
                  <w:marRight w:val="0"/>
                  <w:marTop w:val="0"/>
                  <w:marBottom w:val="0"/>
                  <w:divBdr>
                    <w:top w:val="none" w:sz="0" w:space="0" w:color="auto"/>
                    <w:left w:val="none" w:sz="0" w:space="0" w:color="auto"/>
                    <w:bottom w:val="none" w:sz="0" w:space="0" w:color="auto"/>
                    <w:right w:val="none" w:sz="0" w:space="0" w:color="auto"/>
                  </w:divBdr>
                </w:div>
                <w:div w:id="178201596">
                  <w:marLeft w:val="640"/>
                  <w:marRight w:val="0"/>
                  <w:marTop w:val="0"/>
                  <w:marBottom w:val="0"/>
                  <w:divBdr>
                    <w:top w:val="none" w:sz="0" w:space="0" w:color="auto"/>
                    <w:left w:val="none" w:sz="0" w:space="0" w:color="auto"/>
                    <w:bottom w:val="none" w:sz="0" w:space="0" w:color="auto"/>
                    <w:right w:val="none" w:sz="0" w:space="0" w:color="auto"/>
                  </w:divBdr>
                </w:div>
                <w:div w:id="369690310">
                  <w:marLeft w:val="640"/>
                  <w:marRight w:val="0"/>
                  <w:marTop w:val="0"/>
                  <w:marBottom w:val="0"/>
                  <w:divBdr>
                    <w:top w:val="none" w:sz="0" w:space="0" w:color="auto"/>
                    <w:left w:val="none" w:sz="0" w:space="0" w:color="auto"/>
                    <w:bottom w:val="none" w:sz="0" w:space="0" w:color="auto"/>
                    <w:right w:val="none" w:sz="0" w:space="0" w:color="auto"/>
                  </w:divBdr>
                </w:div>
                <w:div w:id="1725248413">
                  <w:marLeft w:val="640"/>
                  <w:marRight w:val="0"/>
                  <w:marTop w:val="0"/>
                  <w:marBottom w:val="0"/>
                  <w:divBdr>
                    <w:top w:val="none" w:sz="0" w:space="0" w:color="auto"/>
                    <w:left w:val="none" w:sz="0" w:space="0" w:color="auto"/>
                    <w:bottom w:val="none" w:sz="0" w:space="0" w:color="auto"/>
                    <w:right w:val="none" w:sz="0" w:space="0" w:color="auto"/>
                  </w:divBdr>
                </w:div>
                <w:div w:id="538013304">
                  <w:marLeft w:val="640"/>
                  <w:marRight w:val="0"/>
                  <w:marTop w:val="0"/>
                  <w:marBottom w:val="0"/>
                  <w:divBdr>
                    <w:top w:val="none" w:sz="0" w:space="0" w:color="auto"/>
                    <w:left w:val="none" w:sz="0" w:space="0" w:color="auto"/>
                    <w:bottom w:val="none" w:sz="0" w:space="0" w:color="auto"/>
                    <w:right w:val="none" w:sz="0" w:space="0" w:color="auto"/>
                  </w:divBdr>
                </w:div>
                <w:div w:id="160974091">
                  <w:marLeft w:val="640"/>
                  <w:marRight w:val="0"/>
                  <w:marTop w:val="0"/>
                  <w:marBottom w:val="0"/>
                  <w:divBdr>
                    <w:top w:val="none" w:sz="0" w:space="0" w:color="auto"/>
                    <w:left w:val="none" w:sz="0" w:space="0" w:color="auto"/>
                    <w:bottom w:val="none" w:sz="0" w:space="0" w:color="auto"/>
                    <w:right w:val="none" w:sz="0" w:space="0" w:color="auto"/>
                  </w:divBdr>
                </w:div>
                <w:div w:id="1232278518">
                  <w:marLeft w:val="640"/>
                  <w:marRight w:val="0"/>
                  <w:marTop w:val="0"/>
                  <w:marBottom w:val="0"/>
                  <w:divBdr>
                    <w:top w:val="none" w:sz="0" w:space="0" w:color="auto"/>
                    <w:left w:val="none" w:sz="0" w:space="0" w:color="auto"/>
                    <w:bottom w:val="none" w:sz="0" w:space="0" w:color="auto"/>
                    <w:right w:val="none" w:sz="0" w:space="0" w:color="auto"/>
                  </w:divBdr>
                </w:div>
                <w:div w:id="1361473934">
                  <w:marLeft w:val="640"/>
                  <w:marRight w:val="0"/>
                  <w:marTop w:val="0"/>
                  <w:marBottom w:val="0"/>
                  <w:divBdr>
                    <w:top w:val="none" w:sz="0" w:space="0" w:color="auto"/>
                    <w:left w:val="none" w:sz="0" w:space="0" w:color="auto"/>
                    <w:bottom w:val="none" w:sz="0" w:space="0" w:color="auto"/>
                    <w:right w:val="none" w:sz="0" w:space="0" w:color="auto"/>
                  </w:divBdr>
                </w:div>
                <w:div w:id="74784658">
                  <w:marLeft w:val="640"/>
                  <w:marRight w:val="0"/>
                  <w:marTop w:val="0"/>
                  <w:marBottom w:val="0"/>
                  <w:divBdr>
                    <w:top w:val="none" w:sz="0" w:space="0" w:color="auto"/>
                    <w:left w:val="none" w:sz="0" w:space="0" w:color="auto"/>
                    <w:bottom w:val="none" w:sz="0" w:space="0" w:color="auto"/>
                    <w:right w:val="none" w:sz="0" w:space="0" w:color="auto"/>
                  </w:divBdr>
                </w:div>
                <w:div w:id="944387855">
                  <w:marLeft w:val="640"/>
                  <w:marRight w:val="0"/>
                  <w:marTop w:val="0"/>
                  <w:marBottom w:val="0"/>
                  <w:divBdr>
                    <w:top w:val="none" w:sz="0" w:space="0" w:color="auto"/>
                    <w:left w:val="none" w:sz="0" w:space="0" w:color="auto"/>
                    <w:bottom w:val="none" w:sz="0" w:space="0" w:color="auto"/>
                    <w:right w:val="none" w:sz="0" w:space="0" w:color="auto"/>
                  </w:divBdr>
                </w:div>
                <w:div w:id="1540898160">
                  <w:marLeft w:val="640"/>
                  <w:marRight w:val="0"/>
                  <w:marTop w:val="0"/>
                  <w:marBottom w:val="0"/>
                  <w:divBdr>
                    <w:top w:val="none" w:sz="0" w:space="0" w:color="auto"/>
                    <w:left w:val="none" w:sz="0" w:space="0" w:color="auto"/>
                    <w:bottom w:val="none" w:sz="0" w:space="0" w:color="auto"/>
                    <w:right w:val="none" w:sz="0" w:space="0" w:color="auto"/>
                  </w:divBdr>
                </w:div>
                <w:div w:id="2097707648">
                  <w:marLeft w:val="640"/>
                  <w:marRight w:val="0"/>
                  <w:marTop w:val="0"/>
                  <w:marBottom w:val="0"/>
                  <w:divBdr>
                    <w:top w:val="none" w:sz="0" w:space="0" w:color="auto"/>
                    <w:left w:val="none" w:sz="0" w:space="0" w:color="auto"/>
                    <w:bottom w:val="none" w:sz="0" w:space="0" w:color="auto"/>
                    <w:right w:val="none" w:sz="0" w:space="0" w:color="auto"/>
                  </w:divBdr>
                </w:div>
              </w:divsChild>
            </w:div>
            <w:div w:id="1620528129">
              <w:marLeft w:val="0"/>
              <w:marRight w:val="0"/>
              <w:marTop w:val="0"/>
              <w:marBottom w:val="0"/>
              <w:divBdr>
                <w:top w:val="none" w:sz="0" w:space="0" w:color="auto"/>
                <w:left w:val="none" w:sz="0" w:space="0" w:color="auto"/>
                <w:bottom w:val="none" w:sz="0" w:space="0" w:color="auto"/>
                <w:right w:val="none" w:sz="0" w:space="0" w:color="auto"/>
              </w:divBdr>
              <w:divsChild>
                <w:div w:id="1807121186">
                  <w:marLeft w:val="640"/>
                  <w:marRight w:val="0"/>
                  <w:marTop w:val="0"/>
                  <w:marBottom w:val="0"/>
                  <w:divBdr>
                    <w:top w:val="none" w:sz="0" w:space="0" w:color="auto"/>
                    <w:left w:val="none" w:sz="0" w:space="0" w:color="auto"/>
                    <w:bottom w:val="none" w:sz="0" w:space="0" w:color="auto"/>
                    <w:right w:val="none" w:sz="0" w:space="0" w:color="auto"/>
                  </w:divBdr>
                  <w:divsChild>
                    <w:div w:id="1250231181">
                      <w:marLeft w:val="0"/>
                      <w:marRight w:val="0"/>
                      <w:marTop w:val="0"/>
                      <w:marBottom w:val="0"/>
                      <w:divBdr>
                        <w:top w:val="none" w:sz="0" w:space="0" w:color="auto"/>
                        <w:left w:val="none" w:sz="0" w:space="0" w:color="auto"/>
                        <w:bottom w:val="none" w:sz="0" w:space="0" w:color="auto"/>
                        <w:right w:val="none" w:sz="0" w:space="0" w:color="auto"/>
                      </w:divBdr>
                      <w:divsChild>
                        <w:div w:id="1205295173">
                          <w:marLeft w:val="640"/>
                          <w:marRight w:val="0"/>
                          <w:marTop w:val="0"/>
                          <w:marBottom w:val="0"/>
                          <w:divBdr>
                            <w:top w:val="none" w:sz="0" w:space="0" w:color="auto"/>
                            <w:left w:val="none" w:sz="0" w:space="0" w:color="auto"/>
                            <w:bottom w:val="none" w:sz="0" w:space="0" w:color="auto"/>
                            <w:right w:val="none" w:sz="0" w:space="0" w:color="auto"/>
                          </w:divBdr>
                        </w:div>
                        <w:div w:id="2110737206">
                          <w:marLeft w:val="640"/>
                          <w:marRight w:val="0"/>
                          <w:marTop w:val="0"/>
                          <w:marBottom w:val="0"/>
                          <w:divBdr>
                            <w:top w:val="none" w:sz="0" w:space="0" w:color="auto"/>
                            <w:left w:val="none" w:sz="0" w:space="0" w:color="auto"/>
                            <w:bottom w:val="none" w:sz="0" w:space="0" w:color="auto"/>
                            <w:right w:val="none" w:sz="0" w:space="0" w:color="auto"/>
                          </w:divBdr>
                        </w:div>
                        <w:div w:id="1683586110">
                          <w:marLeft w:val="640"/>
                          <w:marRight w:val="0"/>
                          <w:marTop w:val="0"/>
                          <w:marBottom w:val="0"/>
                          <w:divBdr>
                            <w:top w:val="none" w:sz="0" w:space="0" w:color="auto"/>
                            <w:left w:val="none" w:sz="0" w:space="0" w:color="auto"/>
                            <w:bottom w:val="none" w:sz="0" w:space="0" w:color="auto"/>
                            <w:right w:val="none" w:sz="0" w:space="0" w:color="auto"/>
                          </w:divBdr>
                        </w:div>
                        <w:div w:id="2091193656">
                          <w:marLeft w:val="640"/>
                          <w:marRight w:val="0"/>
                          <w:marTop w:val="0"/>
                          <w:marBottom w:val="0"/>
                          <w:divBdr>
                            <w:top w:val="none" w:sz="0" w:space="0" w:color="auto"/>
                            <w:left w:val="none" w:sz="0" w:space="0" w:color="auto"/>
                            <w:bottom w:val="none" w:sz="0" w:space="0" w:color="auto"/>
                            <w:right w:val="none" w:sz="0" w:space="0" w:color="auto"/>
                          </w:divBdr>
                        </w:div>
                        <w:div w:id="570967050">
                          <w:marLeft w:val="640"/>
                          <w:marRight w:val="0"/>
                          <w:marTop w:val="0"/>
                          <w:marBottom w:val="0"/>
                          <w:divBdr>
                            <w:top w:val="none" w:sz="0" w:space="0" w:color="auto"/>
                            <w:left w:val="none" w:sz="0" w:space="0" w:color="auto"/>
                            <w:bottom w:val="none" w:sz="0" w:space="0" w:color="auto"/>
                            <w:right w:val="none" w:sz="0" w:space="0" w:color="auto"/>
                          </w:divBdr>
                        </w:div>
                        <w:div w:id="1582182129">
                          <w:marLeft w:val="640"/>
                          <w:marRight w:val="0"/>
                          <w:marTop w:val="0"/>
                          <w:marBottom w:val="0"/>
                          <w:divBdr>
                            <w:top w:val="none" w:sz="0" w:space="0" w:color="auto"/>
                            <w:left w:val="none" w:sz="0" w:space="0" w:color="auto"/>
                            <w:bottom w:val="none" w:sz="0" w:space="0" w:color="auto"/>
                            <w:right w:val="none" w:sz="0" w:space="0" w:color="auto"/>
                          </w:divBdr>
                        </w:div>
                        <w:div w:id="1590508362">
                          <w:marLeft w:val="640"/>
                          <w:marRight w:val="0"/>
                          <w:marTop w:val="0"/>
                          <w:marBottom w:val="0"/>
                          <w:divBdr>
                            <w:top w:val="none" w:sz="0" w:space="0" w:color="auto"/>
                            <w:left w:val="none" w:sz="0" w:space="0" w:color="auto"/>
                            <w:bottom w:val="none" w:sz="0" w:space="0" w:color="auto"/>
                            <w:right w:val="none" w:sz="0" w:space="0" w:color="auto"/>
                          </w:divBdr>
                        </w:div>
                        <w:div w:id="587931592">
                          <w:marLeft w:val="640"/>
                          <w:marRight w:val="0"/>
                          <w:marTop w:val="0"/>
                          <w:marBottom w:val="0"/>
                          <w:divBdr>
                            <w:top w:val="none" w:sz="0" w:space="0" w:color="auto"/>
                            <w:left w:val="none" w:sz="0" w:space="0" w:color="auto"/>
                            <w:bottom w:val="none" w:sz="0" w:space="0" w:color="auto"/>
                            <w:right w:val="none" w:sz="0" w:space="0" w:color="auto"/>
                          </w:divBdr>
                        </w:div>
                        <w:div w:id="996304253">
                          <w:marLeft w:val="640"/>
                          <w:marRight w:val="0"/>
                          <w:marTop w:val="0"/>
                          <w:marBottom w:val="0"/>
                          <w:divBdr>
                            <w:top w:val="none" w:sz="0" w:space="0" w:color="auto"/>
                            <w:left w:val="none" w:sz="0" w:space="0" w:color="auto"/>
                            <w:bottom w:val="none" w:sz="0" w:space="0" w:color="auto"/>
                            <w:right w:val="none" w:sz="0" w:space="0" w:color="auto"/>
                          </w:divBdr>
                        </w:div>
                        <w:div w:id="271791357">
                          <w:marLeft w:val="640"/>
                          <w:marRight w:val="0"/>
                          <w:marTop w:val="0"/>
                          <w:marBottom w:val="0"/>
                          <w:divBdr>
                            <w:top w:val="none" w:sz="0" w:space="0" w:color="auto"/>
                            <w:left w:val="none" w:sz="0" w:space="0" w:color="auto"/>
                            <w:bottom w:val="none" w:sz="0" w:space="0" w:color="auto"/>
                            <w:right w:val="none" w:sz="0" w:space="0" w:color="auto"/>
                          </w:divBdr>
                        </w:div>
                        <w:div w:id="1682513050">
                          <w:marLeft w:val="640"/>
                          <w:marRight w:val="0"/>
                          <w:marTop w:val="0"/>
                          <w:marBottom w:val="0"/>
                          <w:divBdr>
                            <w:top w:val="none" w:sz="0" w:space="0" w:color="auto"/>
                            <w:left w:val="none" w:sz="0" w:space="0" w:color="auto"/>
                            <w:bottom w:val="none" w:sz="0" w:space="0" w:color="auto"/>
                            <w:right w:val="none" w:sz="0" w:space="0" w:color="auto"/>
                          </w:divBdr>
                        </w:div>
                        <w:div w:id="1290740113">
                          <w:marLeft w:val="640"/>
                          <w:marRight w:val="0"/>
                          <w:marTop w:val="0"/>
                          <w:marBottom w:val="0"/>
                          <w:divBdr>
                            <w:top w:val="none" w:sz="0" w:space="0" w:color="auto"/>
                            <w:left w:val="none" w:sz="0" w:space="0" w:color="auto"/>
                            <w:bottom w:val="none" w:sz="0" w:space="0" w:color="auto"/>
                            <w:right w:val="none" w:sz="0" w:space="0" w:color="auto"/>
                          </w:divBdr>
                        </w:div>
                        <w:div w:id="1091968352">
                          <w:marLeft w:val="640"/>
                          <w:marRight w:val="0"/>
                          <w:marTop w:val="0"/>
                          <w:marBottom w:val="0"/>
                          <w:divBdr>
                            <w:top w:val="none" w:sz="0" w:space="0" w:color="auto"/>
                            <w:left w:val="none" w:sz="0" w:space="0" w:color="auto"/>
                            <w:bottom w:val="none" w:sz="0" w:space="0" w:color="auto"/>
                            <w:right w:val="none" w:sz="0" w:space="0" w:color="auto"/>
                          </w:divBdr>
                        </w:div>
                        <w:div w:id="1824738483">
                          <w:marLeft w:val="640"/>
                          <w:marRight w:val="0"/>
                          <w:marTop w:val="0"/>
                          <w:marBottom w:val="0"/>
                          <w:divBdr>
                            <w:top w:val="none" w:sz="0" w:space="0" w:color="auto"/>
                            <w:left w:val="none" w:sz="0" w:space="0" w:color="auto"/>
                            <w:bottom w:val="none" w:sz="0" w:space="0" w:color="auto"/>
                            <w:right w:val="none" w:sz="0" w:space="0" w:color="auto"/>
                          </w:divBdr>
                        </w:div>
                        <w:div w:id="551114911">
                          <w:marLeft w:val="640"/>
                          <w:marRight w:val="0"/>
                          <w:marTop w:val="0"/>
                          <w:marBottom w:val="0"/>
                          <w:divBdr>
                            <w:top w:val="none" w:sz="0" w:space="0" w:color="auto"/>
                            <w:left w:val="none" w:sz="0" w:space="0" w:color="auto"/>
                            <w:bottom w:val="none" w:sz="0" w:space="0" w:color="auto"/>
                            <w:right w:val="none" w:sz="0" w:space="0" w:color="auto"/>
                          </w:divBdr>
                        </w:div>
                        <w:div w:id="1836265845">
                          <w:marLeft w:val="640"/>
                          <w:marRight w:val="0"/>
                          <w:marTop w:val="0"/>
                          <w:marBottom w:val="0"/>
                          <w:divBdr>
                            <w:top w:val="none" w:sz="0" w:space="0" w:color="auto"/>
                            <w:left w:val="none" w:sz="0" w:space="0" w:color="auto"/>
                            <w:bottom w:val="none" w:sz="0" w:space="0" w:color="auto"/>
                            <w:right w:val="none" w:sz="0" w:space="0" w:color="auto"/>
                          </w:divBdr>
                        </w:div>
                        <w:div w:id="1530603479">
                          <w:marLeft w:val="640"/>
                          <w:marRight w:val="0"/>
                          <w:marTop w:val="0"/>
                          <w:marBottom w:val="0"/>
                          <w:divBdr>
                            <w:top w:val="none" w:sz="0" w:space="0" w:color="auto"/>
                            <w:left w:val="none" w:sz="0" w:space="0" w:color="auto"/>
                            <w:bottom w:val="none" w:sz="0" w:space="0" w:color="auto"/>
                            <w:right w:val="none" w:sz="0" w:space="0" w:color="auto"/>
                          </w:divBdr>
                        </w:div>
                        <w:div w:id="30616278">
                          <w:marLeft w:val="640"/>
                          <w:marRight w:val="0"/>
                          <w:marTop w:val="0"/>
                          <w:marBottom w:val="0"/>
                          <w:divBdr>
                            <w:top w:val="none" w:sz="0" w:space="0" w:color="auto"/>
                            <w:left w:val="none" w:sz="0" w:space="0" w:color="auto"/>
                            <w:bottom w:val="none" w:sz="0" w:space="0" w:color="auto"/>
                            <w:right w:val="none" w:sz="0" w:space="0" w:color="auto"/>
                          </w:divBdr>
                        </w:div>
                        <w:div w:id="1696231566">
                          <w:marLeft w:val="640"/>
                          <w:marRight w:val="0"/>
                          <w:marTop w:val="0"/>
                          <w:marBottom w:val="0"/>
                          <w:divBdr>
                            <w:top w:val="none" w:sz="0" w:space="0" w:color="auto"/>
                            <w:left w:val="none" w:sz="0" w:space="0" w:color="auto"/>
                            <w:bottom w:val="none" w:sz="0" w:space="0" w:color="auto"/>
                            <w:right w:val="none" w:sz="0" w:space="0" w:color="auto"/>
                          </w:divBdr>
                        </w:div>
                        <w:div w:id="673069834">
                          <w:marLeft w:val="640"/>
                          <w:marRight w:val="0"/>
                          <w:marTop w:val="0"/>
                          <w:marBottom w:val="0"/>
                          <w:divBdr>
                            <w:top w:val="none" w:sz="0" w:space="0" w:color="auto"/>
                            <w:left w:val="none" w:sz="0" w:space="0" w:color="auto"/>
                            <w:bottom w:val="none" w:sz="0" w:space="0" w:color="auto"/>
                            <w:right w:val="none" w:sz="0" w:space="0" w:color="auto"/>
                          </w:divBdr>
                        </w:div>
                        <w:div w:id="2059433127">
                          <w:marLeft w:val="640"/>
                          <w:marRight w:val="0"/>
                          <w:marTop w:val="0"/>
                          <w:marBottom w:val="0"/>
                          <w:divBdr>
                            <w:top w:val="none" w:sz="0" w:space="0" w:color="auto"/>
                            <w:left w:val="none" w:sz="0" w:space="0" w:color="auto"/>
                            <w:bottom w:val="none" w:sz="0" w:space="0" w:color="auto"/>
                            <w:right w:val="none" w:sz="0" w:space="0" w:color="auto"/>
                          </w:divBdr>
                        </w:div>
                        <w:div w:id="1333878797">
                          <w:marLeft w:val="640"/>
                          <w:marRight w:val="0"/>
                          <w:marTop w:val="0"/>
                          <w:marBottom w:val="0"/>
                          <w:divBdr>
                            <w:top w:val="none" w:sz="0" w:space="0" w:color="auto"/>
                            <w:left w:val="none" w:sz="0" w:space="0" w:color="auto"/>
                            <w:bottom w:val="none" w:sz="0" w:space="0" w:color="auto"/>
                            <w:right w:val="none" w:sz="0" w:space="0" w:color="auto"/>
                          </w:divBdr>
                        </w:div>
                        <w:div w:id="1837959146">
                          <w:marLeft w:val="640"/>
                          <w:marRight w:val="0"/>
                          <w:marTop w:val="0"/>
                          <w:marBottom w:val="0"/>
                          <w:divBdr>
                            <w:top w:val="none" w:sz="0" w:space="0" w:color="auto"/>
                            <w:left w:val="none" w:sz="0" w:space="0" w:color="auto"/>
                            <w:bottom w:val="none" w:sz="0" w:space="0" w:color="auto"/>
                            <w:right w:val="none" w:sz="0" w:space="0" w:color="auto"/>
                          </w:divBdr>
                        </w:div>
                        <w:div w:id="660693774">
                          <w:marLeft w:val="640"/>
                          <w:marRight w:val="0"/>
                          <w:marTop w:val="0"/>
                          <w:marBottom w:val="0"/>
                          <w:divBdr>
                            <w:top w:val="none" w:sz="0" w:space="0" w:color="auto"/>
                            <w:left w:val="none" w:sz="0" w:space="0" w:color="auto"/>
                            <w:bottom w:val="none" w:sz="0" w:space="0" w:color="auto"/>
                            <w:right w:val="none" w:sz="0" w:space="0" w:color="auto"/>
                          </w:divBdr>
                        </w:div>
                        <w:div w:id="961032163">
                          <w:marLeft w:val="640"/>
                          <w:marRight w:val="0"/>
                          <w:marTop w:val="0"/>
                          <w:marBottom w:val="0"/>
                          <w:divBdr>
                            <w:top w:val="none" w:sz="0" w:space="0" w:color="auto"/>
                            <w:left w:val="none" w:sz="0" w:space="0" w:color="auto"/>
                            <w:bottom w:val="none" w:sz="0" w:space="0" w:color="auto"/>
                            <w:right w:val="none" w:sz="0" w:space="0" w:color="auto"/>
                          </w:divBdr>
                        </w:div>
                        <w:div w:id="885069277">
                          <w:marLeft w:val="640"/>
                          <w:marRight w:val="0"/>
                          <w:marTop w:val="0"/>
                          <w:marBottom w:val="0"/>
                          <w:divBdr>
                            <w:top w:val="none" w:sz="0" w:space="0" w:color="auto"/>
                            <w:left w:val="none" w:sz="0" w:space="0" w:color="auto"/>
                            <w:bottom w:val="none" w:sz="0" w:space="0" w:color="auto"/>
                            <w:right w:val="none" w:sz="0" w:space="0" w:color="auto"/>
                          </w:divBdr>
                        </w:div>
                        <w:div w:id="1320229412">
                          <w:marLeft w:val="640"/>
                          <w:marRight w:val="0"/>
                          <w:marTop w:val="0"/>
                          <w:marBottom w:val="0"/>
                          <w:divBdr>
                            <w:top w:val="none" w:sz="0" w:space="0" w:color="auto"/>
                            <w:left w:val="none" w:sz="0" w:space="0" w:color="auto"/>
                            <w:bottom w:val="none" w:sz="0" w:space="0" w:color="auto"/>
                            <w:right w:val="none" w:sz="0" w:space="0" w:color="auto"/>
                          </w:divBdr>
                        </w:div>
                        <w:div w:id="1908105094">
                          <w:marLeft w:val="640"/>
                          <w:marRight w:val="0"/>
                          <w:marTop w:val="0"/>
                          <w:marBottom w:val="0"/>
                          <w:divBdr>
                            <w:top w:val="none" w:sz="0" w:space="0" w:color="auto"/>
                            <w:left w:val="none" w:sz="0" w:space="0" w:color="auto"/>
                            <w:bottom w:val="none" w:sz="0" w:space="0" w:color="auto"/>
                            <w:right w:val="none" w:sz="0" w:space="0" w:color="auto"/>
                          </w:divBdr>
                        </w:div>
                        <w:div w:id="809635030">
                          <w:marLeft w:val="640"/>
                          <w:marRight w:val="0"/>
                          <w:marTop w:val="0"/>
                          <w:marBottom w:val="0"/>
                          <w:divBdr>
                            <w:top w:val="none" w:sz="0" w:space="0" w:color="auto"/>
                            <w:left w:val="none" w:sz="0" w:space="0" w:color="auto"/>
                            <w:bottom w:val="none" w:sz="0" w:space="0" w:color="auto"/>
                            <w:right w:val="none" w:sz="0" w:space="0" w:color="auto"/>
                          </w:divBdr>
                        </w:div>
                        <w:div w:id="36051137">
                          <w:marLeft w:val="640"/>
                          <w:marRight w:val="0"/>
                          <w:marTop w:val="0"/>
                          <w:marBottom w:val="0"/>
                          <w:divBdr>
                            <w:top w:val="none" w:sz="0" w:space="0" w:color="auto"/>
                            <w:left w:val="none" w:sz="0" w:space="0" w:color="auto"/>
                            <w:bottom w:val="none" w:sz="0" w:space="0" w:color="auto"/>
                            <w:right w:val="none" w:sz="0" w:space="0" w:color="auto"/>
                          </w:divBdr>
                        </w:div>
                        <w:div w:id="722287472">
                          <w:marLeft w:val="640"/>
                          <w:marRight w:val="0"/>
                          <w:marTop w:val="0"/>
                          <w:marBottom w:val="0"/>
                          <w:divBdr>
                            <w:top w:val="none" w:sz="0" w:space="0" w:color="auto"/>
                            <w:left w:val="none" w:sz="0" w:space="0" w:color="auto"/>
                            <w:bottom w:val="none" w:sz="0" w:space="0" w:color="auto"/>
                            <w:right w:val="none" w:sz="0" w:space="0" w:color="auto"/>
                          </w:divBdr>
                        </w:div>
                        <w:div w:id="1190417276">
                          <w:marLeft w:val="640"/>
                          <w:marRight w:val="0"/>
                          <w:marTop w:val="0"/>
                          <w:marBottom w:val="0"/>
                          <w:divBdr>
                            <w:top w:val="none" w:sz="0" w:space="0" w:color="auto"/>
                            <w:left w:val="none" w:sz="0" w:space="0" w:color="auto"/>
                            <w:bottom w:val="none" w:sz="0" w:space="0" w:color="auto"/>
                            <w:right w:val="none" w:sz="0" w:space="0" w:color="auto"/>
                          </w:divBdr>
                        </w:div>
                        <w:div w:id="1278180296">
                          <w:marLeft w:val="640"/>
                          <w:marRight w:val="0"/>
                          <w:marTop w:val="0"/>
                          <w:marBottom w:val="0"/>
                          <w:divBdr>
                            <w:top w:val="none" w:sz="0" w:space="0" w:color="auto"/>
                            <w:left w:val="none" w:sz="0" w:space="0" w:color="auto"/>
                            <w:bottom w:val="none" w:sz="0" w:space="0" w:color="auto"/>
                            <w:right w:val="none" w:sz="0" w:space="0" w:color="auto"/>
                          </w:divBdr>
                        </w:div>
                        <w:div w:id="1488979475">
                          <w:marLeft w:val="640"/>
                          <w:marRight w:val="0"/>
                          <w:marTop w:val="0"/>
                          <w:marBottom w:val="0"/>
                          <w:divBdr>
                            <w:top w:val="none" w:sz="0" w:space="0" w:color="auto"/>
                            <w:left w:val="none" w:sz="0" w:space="0" w:color="auto"/>
                            <w:bottom w:val="none" w:sz="0" w:space="0" w:color="auto"/>
                            <w:right w:val="none" w:sz="0" w:space="0" w:color="auto"/>
                          </w:divBdr>
                        </w:div>
                        <w:div w:id="350422686">
                          <w:marLeft w:val="640"/>
                          <w:marRight w:val="0"/>
                          <w:marTop w:val="0"/>
                          <w:marBottom w:val="0"/>
                          <w:divBdr>
                            <w:top w:val="none" w:sz="0" w:space="0" w:color="auto"/>
                            <w:left w:val="none" w:sz="0" w:space="0" w:color="auto"/>
                            <w:bottom w:val="none" w:sz="0" w:space="0" w:color="auto"/>
                            <w:right w:val="none" w:sz="0" w:space="0" w:color="auto"/>
                          </w:divBdr>
                        </w:div>
                        <w:div w:id="1416394873">
                          <w:marLeft w:val="640"/>
                          <w:marRight w:val="0"/>
                          <w:marTop w:val="0"/>
                          <w:marBottom w:val="0"/>
                          <w:divBdr>
                            <w:top w:val="none" w:sz="0" w:space="0" w:color="auto"/>
                            <w:left w:val="none" w:sz="0" w:space="0" w:color="auto"/>
                            <w:bottom w:val="none" w:sz="0" w:space="0" w:color="auto"/>
                            <w:right w:val="none" w:sz="0" w:space="0" w:color="auto"/>
                          </w:divBdr>
                        </w:div>
                        <w:div w:id="1577395613">
                          <w:marLeft w:val="640"/>
                          <w:marRight w:val="0"/>
                          <w:marTop w:val="0"/>
                          <w:marBottom w:val="0"/>
                          <w:divBdr>
                            <w:top w:val="none" w:sz="0" w:space="0" w:color="auto"/>
                            <w:left w:val="none" w:sz="0" w:space="0" w:color="auto"/>
                            <w:bottom w:val="none" w:sz="0" w:space="0" w:color="auto"/>
                            <w:right w:val="none" w:sz="0" w:space="0" w:color="auto"/>
                          </w:divBdr>
                        </w:div>
                        <w:div w:id="457918003">
                          <w:marLeft w:val="640"/>
                          <w:marRight w:val="0"/>
                          <w:marTop w:val="0"/>
                          <w:marBottom w:val="0"/>
                          <w:divBdr>
                            <w:top w:val="none" w:sz="0" w:space="0" w:color="auto"/>
                            <w:left w:val="none" w:sz="0" w:space="0" w:color="auto"/>
                            <w:bottom w:val="none" w:sz="0" w:space="0" w:color="auto"/>
                            <w:right w:val="none" w:sz="0" w:space="0" w:color="auto"/>
                          </w:divBdr>
                        </w:div>
                        <w:div w:id="1106581795">
                          <w:marLeft w:val="640"/>
                          <w:marRight w:val="0"/>
                          <w:marTop w:val="0"/>
                          <w:marBottom w:val="0"/>
                          <w:divBdr>
                            <w:top w:val="none" w:sz="0" w:space="0" w:color="auto"/>
                            <w:left w:val="none" w:sz="0" w:space="0" w:color="auto"/>
                            <w:bottom w:val="none" w:sz="0" w:space="0" w:color="auto"/>
                            <w:right w:val="none" w:sz="0" w:space="0" w:color="auto"/>
                          </w:divBdr>
                        </w:div>
                        <w:div w:id="1586039260">
                          <w:marLeft w:val="640"/>
                          <w:marRight w:val="0"/>
                          <w:marTop w:val="0"/>
                          <w:marBottom w:val="0"/>
                          <w:divBdr>
                            <w:top w:val="none" w:sz="0" w:space="0" w:color="auto"/>
                            <w:left w:val="none" w:sz="0" w:space="0" w:color="auto"/>
                            <w:bottom w:val="none" w:sz="0" w:space="0" w:color="auto"/>
                            <w:right w:val="none" w:sz="0" w:space="0" w:color="auto"/>
                          </w:divBdr>
                        </w:div>
                        <w:div w:id="1039745778">
                          <w:marLeft w:val="640"/>
                          <w:marRight w:val="0"/>
                          <w:marTop w:val="0"/>
                          <w:marBottom w:val="0"/>
                          <w:divBdr>
                            <w:top w:val="none" w:sz="0" w:space="0" w:color="auto"/>
                            <w:left w:val="none" w:sz="0" w:space="0" w:color="auto"/>
                            <w:bottom w:val="none" w:sz="0" w:space="0" w:color="auto"/>
                            <w:right w:val="none" w:sz="0" w:space="0" w:color="auto"/>
                          </w:divBdr>
                        </w:div>
                      </w:divsChild>
                    </w:div>
                    <w:div w:id="1084646020">
                      <w:marLeft w:val="0"/>
                      <w:marRight w:val="0"/>
                      <w:marTop w:val="0"/>
                      <w:marBottom w:val="0"/>
                      <w:divBdr>
                        <w:top w:val="none" w:sz="0" w:space="0" w:color="auto"/>
                        <w:left w:val="none" w:sz="0" w:space="0" w:color="auto"/>
                        <w:bottom w:val="none" w:sz="0" w:space="0" w:color="auto"/>
                        <w:right w:val="none" w:sz="0" w:space="0" w:color="auto"/>
                      </w:divBdr>
                      <w:divsChild>
                        <w:div w:id="1481118481">
                          <w:marLeft w:val="640"/>
                          <w:marRight w:val="0"/>
                          <w:marTop w:val="0"/>
                          <w:marBottom w:val="0"/>
                          <w:divBdr>
                            <w:top w:val="none" w:sz="0" w:space="0" w:color="auto"/>
                            <w:left w:val="none" w:sz="0" w:space="0" w:color="auto"/>
                            <w:bottom w:val="none" w:sz="0" w:space="0" w:color="auto"/>
                            <w:right w:val="none" w:sz="0" w:space="0" w:color="auto"/>
                          </w:divBdr>
                        </w:div>
                        <w:div w:id="279536648">
                          <w:marLeft w:val="640"/>
                          <w:marRight w:val="0"/>
                          <w:marTop w:val="0"/>
                          <w:marBottom w:val="0"/>
                          <w:divBdr>
                            <w:top w:val="none" w:sz="0" w:space="0" w:color="auto"/>
                            <w:left w:val="none" w:sz="0" w:space="0" w:color="auto"/>
                            <w:bottom w:val="none" w:sz="0" w:space="0" w:color="auto"/>
                            <w:right w:val="none" w:sz="0" w:space="0" w:color="auto"/>
                          </w:divBdr>
                        </w:div>
                        <w:div w:id="1053429320">
                          <w:marLeft w:val="640"/>
                          <w:marRight w:val="0"/>
                          <w:marTop w:val="0"/>
                          <w:marBottom w:val="0"/>
                          <w:divBdr>
                            <w:top w:val="none" w:sz="0" w:space="0" w:color="auto"/>
                            <w:left w:val="none" w:sz="0" w:space="0" w:color="auto"/>
                            <w:bottom w:val="none" w:sz="0" w:space="0" w:color="auto"/>
                            <w:right w:val="none" w:sz="0" w:space="0" w:color="auto"/>
                          </w:divBdr>
                        </w:div>
                        <w:div w:id="1503084734">
                          <w:marLeft w:val="640"/>
                          <w:marRight w:val="0"/>
                          <w:marTop w:val="0"/>
                          <w:marBottom w:val="0"/>
                          <w:divBdr>
                            <w:top w:val="none" w:sz="0" w:space="0" w:color="auto"/>
                            <w:left w:val="none" w:sz="0" w:space="0" w:color="auto"/>
                            <w:bottom w:val="none" w:sz="0" w:space="0" w:color="auto"/>
                            <w:right w:val="none" w:sz="0" w:space="0" w:color="auto"/>
                          </w:divBdr>
                        </w:div>
                        <w:div w:id="1411385909">
                          <w:marLeft w:val="640"/>
                          <w:marRight w:val="0"/>
                          <w:marTop w:val="0"/>
                          <w:marBottom w:val="0"/>
                          <w:divBdr>
                            <w:top w:val="none" w:sz="0" w:space="0" w:color="auto"/>
                            <w:left w:val="none" w:sz="0" w:space="0" w:color="auto"/>
                            <w:bottom w:val="none" w:sz="0" w:space="0" w:color="auto"/>
                            <w:right w:val="none" w:sz="0" w:space="0" w:color="auto"/>
                          </w:divBdr>
                        </w:div>
                        <w:div w:id="217860375">
                          <w:marLeft w:val="640"/>
                          <w:marRight w:val="0"/>
                          <w:marTop w:val="0"/>
                          <w:marBottom w:val="0"/>
                          <w:divBdr>
                            <w:top w:val="none" w:sz="0" w:space="0" w:color="auto"/>
                            <w:left w:val="none" w:sz="0" w:space="0" w:color="auto"/>
                            <w:bottom w:val="none" w:sz="0" w:space="0" w:color="auto"/>
                            <w:right w:val="none" w:sz="0" w:space="0" w:color="auto"/>
                          </w:divBdr>
                        </w:div>
                        <w:div w:id="196744517">
                          <w:marLeft w:val="640"/>
                          <w:marRight w:val="0"/>
                          <w:marTop w:val="0"/>
                          <w:marBottom w:val="0"/>
                          <w:divBdr>
                            <w:top w:val="none" w:sz="0" w:space="0" w:color="auto"/>
                            <w:left w:val="none" w:sz="0" w:space="0" w:color="auto"/>
                            <w:bottom w:val="none" w:sz="0" w:space="0" w:color="auto"/>
                            <w:right w:val="none" w:sz="0" w:space="0" w:color="auto"/>
                          </w:divBdr>
                        </w:div>
                        <w:div w:id="125050115">
                          <w:marLeft w:val="640"/>
                          <w:marRight w:val="0"/>
                          <w:marTop w:val="0"/>
                          <w:marBottom w:val="0"/>
                          <w:divBdr>
                            <w:top w:val="none" w:sz="0" w:space="0" w:color="auto"/>
                            <w:left w:val="none" w:sz="0" w:space="0" w:color="auto"/>
                            <w:bottom w:val="none" w:sz="0" w:space="0" w:color="auto"/>
                            <w:right w:val="none" w:sz="0" w:space="0" w:color="auto"/>
                          </w:divBdr>
                        </w:div>
                        <w:div w:id="467476268">
                          <w:marLeft w:val="640"/>
                          <w:marRight w:val="0"/>
                          <w:marTop w:val="0"/>
                          <w:marBottom w:val="0"/>
                          <w:divBdr>
                            <w:top w:val="none" w:sz="0" w:space="0" w:color="auto"/>
                            <w:left w:val="none" w:sz="0" w:space="0" w:color="auto"/>
                            <w:bottom w:val="none" w:sz="0" w:space="0" w:color="auto"/>
                            <w:right w:val="none" w:sz="0" w:space="0" w:color="auto"/>
                          </w:divBdr>
                        </w:div>
                        <w:div w:id="2129620248">
                          <w:marLeft w:val="640"/>
                          <w:marRight w:val="0"/>
                          <w:marTop w:val="0"/>
                          <w:marBottom w:val="0"/>
                          <w:divBdr>
                            <w:top w:val="none" w:sz="0" w:space="0" w:color="auto"/>
                            <w:left w:val="none" w:sz="0" w:space="0" w:color="auto"/>
                            <w:bottom w:val="none" w:sz="0" w:space="0" w:color="auto"/>
                            <w:right w:val="none" w:sz="0" w:space="0" w:color="auto"/>
                          </w:divBdr>
                        </w:div>
                        <w:div w:id="1452823390">
                          <w:marLeft w:val="640"/>
                          <w:marRight w:val="0"/>
                          <w:marTop w:val="0"/>
                          <w:marBottom w:val="0"/>
                          <w:divBdr>
                            <w:top w:val="none" w:sz="0" w:space="0" w:color="auto"/>
                            <w:left w:val="none" w:sz="0" w:space="0" w:color="auto"/>
                            <w:bottom w:val="none" w:sz="0" w:space="0" w:color="auto"/>
                            <w:right w:val="none" w:sz="0" w:space="0" w:color="auto"/>
                          </w:divBdr>
                        </w:div>
                        <w:div w:id="1599437186">
                          <w:marLeft w:val="640"/>
                          <w:marRight w:val="0"/>
                          <w:marTop w:val="0"/>
                          <w:marBottom w:val="0"/>
                          <w:divBdr>
                            <w:top w:val="none" w:sz="0" w:space="0" w:color="auto"/>
                            <w:left w:val="none" w:sz="0" w:space="0" w:color="auto"/>
                            <w:bottom w:val="none" w:sz="0" w:space="0" w:color="auto"/>
                            <w:right w:val="none" w:sz="0" w:space="0" w:color="auto"/>
                          </w:divBdr>
                        </w:div>
                        <w:div w:id="475341020">
                          <w:marLeft w:val="640"/>
                          <w:marRight w:val="0"/>
                          <w:marTop w:val="0"/>
                          <w:marBottom w:val="0"/>
                          <w:divBdr>
                            <w:top w:val="none" w:sz="0" w:space="0" w:color="auto"/>
                            <w:left w:val="none" w:sz="0" w:space="0" w:color="auto"/>
                            <w:bottom w:val="none" w:sz="0" w:space="0" w:color="auto"/>
                            <w:right w:val="none" w:sz="0" w:space="0" w:color="auto"/>
                          </w:divBdr>
                        </w:div>
                        <w:div w:id="1010449799">
                          <w:marLeft w:val="640"/>
                          <w:marRight w:val="0"/>
                          <w:marTop w:val="0"/>
                          <w:marBottom w:val="0"/>
                          <w:divBdr>
                            <w:top w:val="none" w:sz="0" w:space="0" w:color="auto"/>
                            <w:left w:val="none" w:sz="0" w:space="0" w:color="auto"/>
                            <w:bottom w:val="none" w:sz="0" w:space="0" w:color="auto"/>
                            <w:right w:val="none" w:sz="0" w:space="0" w:color="auto"/>
                          </w:divBdr>
                        </w:div>
                        <w:div w:id="95486729">
                          <w:marLeft w:val="640"/>
                          <w:marRight w:val="0"/>
                          <w:marTop w:val="0"/>
                          <w:marBottom w:val="0"/>
                          <w:divBdr>
                            <w:top w:val="none" w:sz="0" w:space="0" w:color="auto"/>
                            <w:left w:val="none" w:sz="0" w:space="0" w:color="auto"/>
                            <w:bottom w:val="none" w:sz="0" w:space="0" w:color="auto"/>
                            <w:right w:val="none" w:sz="0" w:space="0" w:color="auto"/>
                          </w:divBdr>
                        </w:div>
                        <w:div w:id="2035617278">
                          <w:marLeft w:val="640"/>
                          <w:marRight w:val="0"/>
                          <w:marTop w:val="0"/>
                          <w:marBottom w:val="0"/>
                          <w:divBdr>
                            <w:top w:val="none" w:sz="0" w:space="0" w:color="auto"/>
                            <w:left w:val="none" w:sz="0" w:space="0" w:color="auto"/>
                            <w:bottom w:val="none" w:sz="0" w:space="0" w:color="auto"/>
                            <w:right w:val="none" w:sz="0" w:space="0" w:color="auto"/>
                          </w:divBdr>
                        </w:div>
                        <w:div w:id="1373651918">
                          <w:marLeft w:val="640"/>
                          <w:marRight w:val="0"/>
                          <w:marTop w:val="0"/>
                          <w:marBottom w:val="0"/>
                          <w:divBdr>
                            <w:top w:val="none" w:sz="0" w:space="0" w:color="auto"/>
                            <w:left w:val="none" w:sz="0" w:space="0" w:color="auto"/>
                            <w:bottom w:val="none" w:sz="0" w:space="0" w:color="auto"/>
                            <w:right w:val="none" w:sz="0" w:space="0" w:color="auto"/>
                          </w:divBdr>
                        </w:div>
                        <w:div w:id="1088111873">
                          <w:marLeft w:val="640"/>
                          <w:marRight w:val="0"/>
                          <w:marTop w:val="0"/>
                          <w:marBottom w:val="0"/>
                          <w:divBdr>
                            <w:top w:val="none" w:sz="0" w:space="0" w:color="auto"/>
                            <w:left w:val="none" w:sz="0" w:space="0" w:color="auto"/>
                            <w:bottom w:val="none" w:sz="0" w:space="0" w:color="auto"/>
                            <w:right w:val="none" w:sz="0" w:space="0" w:color="auto"/>
                          </w:divBdr>
                        </w:div>
                        <w:div w:id="1221860929">
                          <w:marLeft w:val="640"/>
                          <w:marRight w:val="0"/>
                          <w:marTop w:val="0"/>
                          <w:marBottom w:val="0"/>
                          <w:divBdr>
                            <w:top w:val="none" w:sz="0" w:space="0" w:color="auto"/>
                            <w:left w:val="none" w:sz="0" w:space="0" w:color="auto"/>
                            <w:bottom w:val="none" w:sz="0" w:space="0" w:color="auto"/>
                            <w:right w:val="none" w:sz="0" w:space="0" w:color="auto"/>
                          </w:divBdr>
                        </w:div>
                        <w:div w:id="862860452">
                          <w:marLeft w:val="640"/>
                          <w:marRight w:val="0"/>
                          <w:marTop w:val="0"/>
                          <w:marBottom w:val="0"/>
                          <w:divBdr>
                            <w:top w:val="none" w:sz="0" w:space="0" w:color="auto"/>
                            <w:left w:val="none" w:sz="0" w:space="0" w:color="auto"/>
                            <w:bottom w:val="none" w:sz="0" w:space="0" w:color="auto"/>
                            <w:right w:val="none" w:sz="0" w:space="0" w:color="auto"/>
                          </w:divBdr>
                        </w:div>
                        <w:div w:id="188564270">
                          <w:marLeft w:val="640"/>
                          <w:marRight w:val="0"/>
                          <w:marTop w:val="0"/>
                          <w:marBottom w:val="0"/>
                          <w:divBdr>
                            <w:top w:val="none" w:sz="0" w:space="0" w:color="auto"/>
                            <w:left w:val="none" w:sz="0" w:space="0" w:color="auto"/>
                            <w:bottom w:val="none" w:sz="0" w:space="0" w:color="auto"/>
                            <w:right w:val="none" w:sz="0" w:space="0" w:color="auto"/>
                          </w:divBdr>
                        </w:div>
                        <w:div w:id="1437865184">
                          <w:marLeft w:val="640"/>
                          <w:marRight w:val="0"/>
                          <w:marTop w:val="0"/>
                          <w:marBottom w:val="0"/>
                          <w:divBdr>
                            <w:top w:val="none" w:sz="0" w:space="0" w:color="auto"/>
                            <w:left w:val="none" w:sz="0" w:space="0" w:color="auto"/>
                            <w:bottom w:val="none" w:sz="0" w:space="0" w:color="auto"/>
                            <w:right w:val="none" w:sz="0" w:space="0" w:color="auto"/>
                          </w:divBdr>
                        </w:div>
                        <w:div w:id="1688828264">
                          <w:marLeft w:val="640"/>
                          <w:marRight w:val="0"/>
                          <w:marTop w:val="0"/>
                          <w:marBottom w:val="0"/>
                          <w:divBdr>
                            <w:top w:val="none" w:sz="0" w:space="0" w:color="auto"/>
                            <w:left w:val="none" w:sz="0" w:space="0" w:color="auto"/>
                            <w:bottom w:val="none" w:sz="0" w:space="0" w:color="auto"/>
                            <w:right w:val="none" w:sz="0" w:space="0" w:color="auto"/>
                          </w:divBdr>
                        </w:div>
                        <w:div w:id="852256389">
                          <w:marLeft w:val="640"/>
                          <w:marRight w:val="0"/>
                          <w:marTop w:val="0"/>
                          <w:marBottom w:val="0"/>
                          <w:divBdr>
                            <w:top w:val="none" w:sz="0" w:space="0" w:color="auto"/>
                            <w:left w:val="none" w:sz="0" w:space="0" w:color="auto"/>
                            <w:bottom w:val="none" w:sz="0" w:space="0" w:color="auto"/>
                            <w:right w:val="none" w:sz="0" w:space="0" w:color="auto"/>
                          </w:divBdr>
                        </w:div>
                        <w:div w:id="774056850">
                          <w:marLeft w:val="640"/>
                          <w:marRight w:val="0"/>
                          <w:marTop w:val="0"/>
                          <w:marBottom w:val="0"/>
                          <w:divBdr>
                            <w:top w:val="none" w:sz="0" w:space="0" w:color="auto"/>
                            <w:left w:val="none" w:sz="0" w:space="0" w:color="auto"/>
                            <w:bottom w:val="none" w:sz="0" w:space="0" w:color="auto"/>
                            <w:right w:val="none" w:sz="0" w:space="0" w:color="auto"/>
                          </w:divBdr>
                        </w:div>
                        <w:div w:id="396707912">
                          <w:marLeft w:val="640"/>
                          <w:marRight w:val="0"/>
                          <w:marTop w:val="0"/>
                          <w:marBottom w:val="0"/>
                          <w:divBdr>
                            <w:top w:val="none" w:sz="0" w:space="0" w:color="auto"/>
                            <w:left w:val="none" w:sz="0" w:space="0" w:color="auto"/>
                            <w:bottom w:val="none" w:sz="0" w:space="0" w:color="auto"/>
                            <w:right w:val="none" w:sz="0" w:space="0" w:color="auto"/>
                          </w:divBdr>
                        </w:div>
                        <w:div w:id="204145255">
                          <w:marLeft w:val="640"/>
                          <w:marRight w:val="0"/>
                          <w:marTop w:val="0"/>
                          <w:marBottom w:val="0"/>
                          <w:divBdr>
                            <w:top w:val="none" w:sz="0" w:space="0" w:color="auto"/>
                            <w:left w:val="none" w:sz="0" w:space="0" w:color="auto"/>
                            <w:bottom w:val="none" w:sz="0" w:space="0" w:color="auto"/>
                            <w:right w:val="none" w:sz="0" w:space="0" w:color="auto"/>
                          </w:divBdr>
                        </w:div>
                        <w:div w:id="791552927">
                          <w:marLeft w:val="640"/>
                          <w:marRight w:val="0"/>
                          <w:marTop w:val="0"/>
                          <w:marBottom w:val="0"/>
                          <w:divBdr>
                            <w:top w:val="none" w:sz="0" w:space="0" w:color="auto"/>
                            <w:left w:val="none" w:sz="0" w:space="0" w:color="auto"/>
                            <w:bottom w:val="none" w:sz="0" w:space="0" w:color="auto"/>
                            <w:right w:val="none" w:sz="0" w:space="0" w:color="auto"/>
                          </w:divBdr>
                        </w:div>
                        <w:div w:id="733355656">
                          <w:marLeft w:val="640"/>
                          <w:marRight w:val="0"/>
                          <w:marTop w:val="0"/>
                          <w:marBottom w:val="0"/>
                          <w:divBdr>
                            <w:top w:val="none" w:sz="0" w:space="0" w:color="auto"/>
                            <w:left w:val="none" w:sz="0" w:space="0" w:color="auto"/>
                            <w:bottom w:val="none" w:sz="0" w:space="0" w:color="auto"/>
                            <w:right w:val="none" w:sz="0" w:space="0" w:color="auto"/>
                          </w:divBdr>
                        </w:div>
                        <w:div w:id="1647854359">
                          <w:marLeft w:val="640"/>
                          <w:marRight w:val="0"/>
                          <w:marTop w:val="0"/>
                          <w:marBottom w:val="0"/>
                          <w:divBdr>
                            <w:top w:val="none" w:sz="0" w:space="0" w:color="auto"/>
                            <w:left w:val="none" w:sz="0" w:space="0" w:color="auto"/>
                            <w:bottom w:val="none" w:sz="0" w:space="0" w:color="auto"/>
                            <w:right w:val="none" w:sz="0" w:space="0" w:color="auto"/>
                          </w:divBdr>
                        </w:div>
                        <w:div w:id="1538199056">
                          <w:marLeft w:val="640"/>
                          <w:marRight w:val="0"/>
                          <w:marTop w:val="0"/>
                          <w:marBottom w:val="0"/>
                          <w:divBdr>
                            <w:top w:val="none" w:sz="0" w:space="0" w:color="auto"/>
                            <w:left w:val="none" w:sz="0" w:space="0" w:color="auto"/>
                            <w:bottom w:val="none" w:sz="0" w:space="0" w:color="auto"/>
                            <w:right w:val="none" w:sz="0" w:space="0" w:color="auto"/>
                          </w:divBdr>
                        </w:div>
                        <w:div w:id="2113432891">
                          <w:marLeft w:val="640"/>
                          <w:marRight w:val="0"/>
                          <w:marTop w:val="0"/>
                          <w:marBottom w:val="0"/>
                          <w:divBdr>
                            <w:top w:val="none" w:sz="0" w:space="0" w:color="auto"/>
                            <w:left w:val="none" w:sz="0" w:space="0" w:color="auto"/>
                            <w:bottom w:val="none" w:sz="0" w:space="0" w:color="auto"/>
                            <w:right w:val="none" w:sz="0" w:space="0" w:color="auto"/>
                          </w:divBdr>
                        </w:div>
                        <w:div w:id="702756407">
                          <w:marLeft w:val="640"/>
                          <w:marRight w:val="0"/>
                          <w:marTop w:val="0"/>
                          <w:marBottom w:val="0"/>
                          <w:divBdr>
                            <w:top w:val="none" w:sz="0" w:space="0" w:color="auto"/>
                            <w:left w:val="none" w:sz="0" w:space="0" w:color="auto"/>
                            <w:bottom w:val="none" w:sz="0" w:space="0" w:color="auto"/>
                            <w:right w:val="none" w:sz="0" w:space="0" w:color="auto"/>
                          </w:divBdr>
                        </w:div>
                        <w:div w:id="1968390153">
                          <w:marLeft w:val="640"/>
                          <w:marRight w:val="0"/>
                          <w:marTop w:val="0"/>
                          <w:marBottom w:val="0"/>
                          <w:divBdr>
                            <w:top w:val="none" w:sz="0" w:space="0" w:color="auto"/>
                            <w:left w:val="none" w:sz="0" w:space="0" w:color="auto"/>
                            <w:bottom w:val="none" w:sz="0" w:space="0" w:color="auto"/>
                            <w:right w:val="none" w:sz="0" w:space="0" w:color="auto"/>
                          </w:divBdr>
                        </w:div>
                        <w:div w:id="662708964">
                          <w:marLeft w:val="640"/>
                          <w:marRight w:val="0"/>
                          <w:marTop w:val="0"/>
                          <w:marBottom w:val="0"/>
                          <w:divBdr>
                            <w:top w:val="none" w:sz="0" w:space="0" w:color="auto"/>
                            <w:left w:val="none" w:sz="0" w:space="0" w:color="auto"/>
                            <w:bottom w:val="none" w:sz="0" w:space="0" w:color="auto"/>
                            <w:right w:val="none" w:sz="0" w:space="0" w:color="auto"/>
                          </w:divBdr>
                        </w:div>
                        <w:div w:id="531380296">
                          <w:marLeft w:val="640"/>
                          <w:marRight w:val="0"/>
                          <w:marTop w:val="0"/>
                          <w:marBottom w:val="0"/>
                          <w:divBdr>
                            <w:top w:val="none" w:sz="0" w:space="0" w:color="auto"/>
                            <w:left w:val="none" w:sz="0" w:space="0" w:color="auto"/>
                            <w:bottom w:val="none" w:sz="0" w:space="0" w:color="auto"/>
                            <w:right w:val="none" w:sz="0" w:space="0" w:color="auto"/>
                          </w:divBdr>
                        </w:div>
                        <w:div w:id="835195986">
                          <w:marLeft w:val="640"/>
                          <w:marRight w:val="0"/>
                          <w:marTop w:val="0"/>
                          <w:marBottom w:val="0"/>
                          <w:divBdr>
                            <w:top w:val="none" w:sz="0" w:space="0" w:color="auto"/>
                            <w:left w:val="none" w:sz="0" w:space="0" w:color="auto"/>
                            <w:bottom w:val="none" w:sz="0" w:space="0" w:color="auto"/>
                            <w:right w:val="none" w:sz="0" w:space="0" w:color="auto"/>
                          </w:divBdr>
                        </w:div>
                        <w:div w:id="734741420">
                          <w:marLeft w:val="640"/>
                          <w:marRight w:val="0"/>
                          <w:marTop w:val="0"/>
                          <w:marBottom w:val="0"/>
                          <w:divBdr>
                            <w:top w:val="none" w:sz="0" w:space="0" w:color="auto"/>
                            <w:left w:val="none" w:sz="0" w:space="0" w:color="auto"/>
                            <w:bottom w:val="none" w:sz="0" w:space="0" w:color="auto"/>
                            <w:right w:val="none" w:sz="0" w:space="0" w:color="auto"/>
                          </w:divBdr>
                        </w:div>
                        <w:div w:id="1216355336">
                          <w:marLeft w:val="640"/>
                          <w:marRight w:val="0"/>
                          <w:marTop w:val="0"/>
                          <w:marBottom w:val="0"/>
                          <w:divBdr>
                            <w:top w:val="none" w:sz="0" w:space="0" w:color="auto"/>
                            <w:left w:val="none" w:sz="0" w:space="0" w:color="auto"/>
                            <w:bottom w:val="none" w:sz="0" w:space="0" w:color="auto"/>
                            <w:right w:val="none" w:sz="0" w:space="0" w:color="auto"/>
                          </w:divBdr>
                        </w:div>
                        <w:div w:id="1601254083">
                          <w:marLeft w:val="640"/>
                          <w:marRight w:val="0"/>
                          <w:marTop w:val="0"/>
                          <w:marBottom w:val="0"/>
                          <w:divBdr>
                            <w:top w:val="none" w:sz="0" w:space="0" w:color="auto"/>
                            <w:left w:val="none" w:sz="0" w:space="0" w:color="auto"/>
                            <w:bottom w:val="none" w:sz="0" w:space="0" w:color="auto"/>
                            <w:right w:val="none" w:sz="0" w:space="0" w:color="auto"/>
                          </w:divBdr>
                        </w:div>
                        <w:div w:id="1774011772">
                          <w:marLeft w:val="640"/>
                          <w:marRight w:val="0"/>
                          <w:marTop w:val="0"/>
                          <w:marBottom w:val="0"/>
                          <w:divBdr>
                            <w:top w:val="none" w:sz="0" w:space="0" w:color="auto"/>
                            <w:left w:val="none" w:sz="0" w:space="0" w:color="auto"/>
                            <w:bottom w:val="none" w:sz="0" w:space="0" w:color="auto"/>
                            <w:right w:val="none" w:sz="0" w:space="0" w:color="auto"/>
                          </w:divBdr>
                        </w:div>
                      </w:divsChild>
                    </w:div>
                    <w:div w:id="1003898453">
                      <w:marLeft w:val="0"/>
                      <w:marRight w:val="0"/>
                      <w:marTop w:val="0"/>
                      <w:marBottom w:val="0"/>
                      <w:divBdr>
                        <w:top w:val="none" w:sz="0" w:space="0" w:color="auto"/>
                        <w:left w:val="none" w:sz="0" w:space="0" w:color="auto"/>
                        <w:bottom w:val="none" w:sz="0" w:space="0" w:color="auto"/>
                        <w:right w:val="none" w:sz="0" w:space="0" w:color="auto"/>
                      </w:divBdr>
                      <w:divsChild>
                        <w:div w:id="907037025">
                          <w:marLeft w:val="640"/>
                          <w:marRight w:val="0"/>
                          <w:marTop w:val="0"/>
                          <w:marBottom w:val="0"/>
                          <w:divBdr>
                            <w:top w:val="none" w:sz="0" w:space="0" w:color="auto"/>
                            <w:left w:val="none" w:sz="0" w:space="0" w:color="auto"/>
                            <w:bottom w:val="none" w:sz="0" w:space="0" w:color="auto"/>
                            <w:right w:val="none" w:sz="0" w:space="0" w:color="auto"/>
                          </w:divBdr>
                        </w:div>
                        <w:div w:id="1019235975">
                          <w:marLeft w:val="640"/>
                          <w:marRight w:val="0"/>
                          <w:marTop w:val="0"/>
                          <w:marBottom w:val="0"/>
                          <w:divBdr>
                            <w:top w:val="none" w:sz="0" w:space="0" w:color="auto"/>
                            <w:left w:val="none" w:sz="0" w:space="0" w:color="auto"/>
                            <w:bottom w:val="none" w:sz="0" w:space="0" w:color="auto"/>
                            <w:right w:val="none" w:sz="0" w:space="0" w:color="auto"/>
                          </w:divBdr>
                        </w:div>
                        <w:div w:id="859971534">
                          <w:marLeft w:val="640"/>
                          <w:marRight w:val="0"/>
                          <w:marTop w:val="0"/>
                          <w:marBottom w:val="0"/>
                          <w:divBdr>
                            <w:top w:val="none" w:sz="0" w:space="0" w:color="auto"/>
                            <w:left w:val="none" w:sz="0" w:space="0" w:color="auto"/>
                            <w:bottom w:val="none" w:sz="0" w:space="0" w:color="auto"/>
                            <w:right w:val="none" w:sz="0" w:space="0" w:color="auto"/>
                          </w:divBdr>
                        </w:div>
                        <w:div w:id="846285742">
                          <w:marLeft w:val="640"/>
                          <w:marRight w:val="0"/>
                          <w:marTop w:val="0"/>
                          <w:marBottom w:val="0"/>
                          <w:divBdr>
                            <w:top w:val="none" w:sz="0" w:space="0" w:color="auto"/>
                            <w:left w:val="none" w:sz="0" w:space="0" w:color="auto"/>
                            <w:bottom w:val="none" w:sz="0" w:space="0" w:color="auto"/>
                            <w:right w:val="none" w:sz="0" w:space="0" w:color="auto"/>
                          </w:divBdr>
                        </w:div>
                        <w:div w:id="2067020649">
                          <w:marLeft w:val="640"/>
                          <w:marRight w:val="0"/>
                          <w:marTop w:val="0"/>
                          <w:marBottom w:val="0"/>
                          <w:divBdr>
                            <w:top w:val="none" w:sz="0" w:space="0" w:color="auto"/>
                            <w:left w:val="none" w:sz="0" w:space="0" w:color="auto"/>
                            <w:bottom w:val="none" w:sz="0" w:space="0" w:color="auto"/>
                            <w:right w:val="none" w:sz="0" w:space="0" w:color="auto"/>
                          </w:divBdr>
                        </w:div>
                        <w:div w:id="1212957957">
                          <w:marLeft w:val="640"/>
                          <w:marRight w:val="0"/>
                          <w:marTop w:val="0"/>
                          <w:marBottom w:val="0"/>
                          <w:divBdr>
                            <w:top w:val="none" w:sz="0" w:space="0" w:color="auto"/>
                            <w:left w:val="none" w:sz="0" w:space="0" w:color="auto"/>
                            <w:bottom w:val="none" w:sz="0" w:space="0" w:color="auto"/>
                            <w:right w:val="none" w:sz="0" w:space="0" w:color="auto"/>
                          </w:divBdr>
                        </w:div>
                        <w:div w:id="1591815674">
                          <w:marLeft w:val="640"/>
                          <w:marRight w:val="0"/>
                          <w:marTop w:val="0"/>
                          <w:marBottom w:val="0"/>
                          <w:divBdr>
                            <w:top w:val="none" w:sz="0" w:space="0" w:color="auto"/>
                            <w:left w:val="none" w:sz="0" w:space="0" w:color="auto"/>
                            <w:bottom w:val="none" w:sz="0" w:space="0" w:color="auto"/>
                            <w:right w:val="none" w:sz="0" w:space="0" w:color="auto"/>
                          </w:divBdr>
                        </w:div>
                        <w:div w:id="1731416312">
                          <w:marLeft w:val="640"/>
                          <w:marRight w:val="0"/>
                          <w:marTop w:val="0"/>
                          <w:marBottom w:val="0"/>
                          <w:divBdr>
                            <w:top w:val="none" w:sz="0" w:space="0" w:color="auto"/>
                            <w:left w:val="none" w:sz="0" w:space="0" w:color="auto"/>
                            <w:bottom w:val="none" w:sz="0" w:space="0" w:color="auto"/>
                            <w:right w:val="none" w:sz="0" w:space="0" w:color="auto"/>
                          </w:divBdr>
                        </w:div>
                        <w:div w:id="1313408657">
                          <w:marLeft w:val="640"/>
                          <w:marRight w:val="0"/>
                          <w:marTop w:val="0"/>
                          <w:marBottom w:val="0"/>
                          <w:divBdr>
                            <w:top w:val="none" w:sz="0" w:space="0" w:color="auto"/>
                            <w:left w:val="none" w:sz="0" w:space="0" w:color="auto"/>
                            <w:bottom w:val="none" w:sz="0" w:space="0" w:color="auto"/>
                            <w:right w:val="none" w:sz="0" w:space="0" w:color="auto"/>
                          </w:divBdr>
                        </w:div>
                        <w:div w:id="92211103">
                          <w:marLeft w:val="640"/>
                          <w:marRight w:val="0"/>
                          <w:marTop w:val="0"/>
                          <w:marBottom w:val="0"/>
                          <w:divBdr>
                            <w:top w:val="none" w:sz="0" w:space="0" w:color="auto"/>
                            <w:left w:val="none" w:sz="0" w:space="0" w:color="auto"/>
                            <w:bottom w:val="none" w:sz="0" w:space="0" w:color="auto"/>
                            <w:right w:val="none" w:sz="0" w:space="0" w:color="auto"/>
                          </w:divBdr>
                        </w:div>
                        <w:div w:id="1955212394">
                          <w:marLeft w:val="640"/>
                          <w:marRight w:val="0"/>
                          <w:marTop w:val="0"/>
                          <w:marBottom w:val="0"/>
                          <w:divBdr>
                            <w:top w:val="none" w:sz="0" w:space="0" w:color="auto"/>
                            <w:left w:val="none" w:sz="0" w:space="0" w:color="auto"/>
                            <w:bottom w:val="none" w:sz="0" w:space="0" w:color="auto"/>
                            <w:right w:val="none" w:sz="0" w:space="0" w:color="auto"/>
                          </w:divBdr>
                        </w:div>
                        <w:div w:id="1789541398">
                          <w:marLeft w:val="640"/>
                          <w:marRight w:val="0"/>
                          <w:marTop w:val="0"/>
                          <w:marBottom w:val="0"/>
                          <w:divBdr>
                            <w:top w:val="none" w:sz="0" w:space="0" w:color="auto"/>
                            <w:left w:val="none" w:sz="0" w:space="0" w:color="auto"/>
                            <w:bottom w:val="none" w:sz="0" w:space="0" w:color="auto"/>
                            <w:right w:val="none" w:sz="0" w:space="0" w:color="auto"/>
                          </w:divBdr>
                        </w:div>
                        <w:div w:id="634876056">
                          <w:marLeft w:val="640"/>
                          <w:marRight w:val="0"/>
                          <w:marTop w:val="0"/>
                          <w:marBottom w:val="0"/>
                          <w:divBdr>
                            <w:top w:val="none" w:sz="0" w:space="0" w:color="auto"/>
                            <w:left w:val="none" w:sz="0" w:space="0" w:color="auto"/>
                            <w:bottom w:val="none" w:sz="0" w:space="0" w:color="auto"/>
                            <w:right w:val="none" w:sz="0" w:space="0" w:color="auto"/>
                          </w:divBdr>
                        </w:div>
                        <w:div w:id="774793213">
                          <w:marLeft w:val="640"/>
                          <w:marRight w:val="0"/>
                          <w:marTop w:val="0"/>
                          <w:marBottom w:val="0"/>
                          <w:divBdr>
                            <w:top w:val="none" w:sz="0" w:space="0" w:color="auto"/>
                            <w:left w:val="none" w:sz="0" w:space="0" w:color="auto"/>
                            <w:bottom w:val="none" w:sz="0" w:space="0" w:color="auto"/>
                            <w:right w:val="none" w:sz="0" w:space="0" w:color="auto"/>
                          </w:divBdr>
                        </w:div>
                        <w:div w:id="1953584869">
                          <w:marLeft w:val="640"/>
                          <w:marRight w:val="0"/>
                          <w:marTop w:val="0"/>
                          <w:marBottom w:val="0"/>
                          <w:divBdr>
                            <w:top w:val="none" w:sz="0" w:space="0" w:color="auto"/>
                            <w:left w:val="none" w:sz="0" w:space="0" w:color="auto"/>
                            <w:bottom w:val="none" w:sz="0" w:space="0" w:color="auto"/>
                            <w:right w:val="none" w:sz="0" w:space="0" w:color="auto"/>
                          </w:divBdr>
                        </w:div>
                        <w:div w:id="828328422">
                          <w:marLeft w:val="640"/>
                          <w:marRight w:val="0"/>
                          <w:marTop w:val="0"/>
                          <w:marBottom w:val="0"/>
                          <w:divBdr>
                            <w:top w:val="none" w:sz="0" w:space="0" w:color="auto"/>
                            <w:left w:val="none" w:sz="0" w:space="0" w:color="auto"/>
                            <w:bottom w:val="none" w:sz="0" w:space="0" w:color="auto"/>
                            <w:right w:val="none" w:sz="0" w:space="0" w:color="auto"/>
                          </w:divBdr>
                        </w:div>
                        <w:div w:id="229773038">
                          <w:marLeft w:val="640"/>
                          <w:marRight w:val="0"/>
                          <w:marTop w:val="0"/>
                          <w:marBottom w:val="0"/>
                          <w:divBdr>
                            <w:top w:val="none" w:sz="0" w:space="0" w:color="auto"/>
                            <w:left w:val="none" w:sz="0" w:space="0" w:color="auto"/>
                            <w:bottom w:val="none" w:sz="0" w:space="0" w:color="auto"/>
                            <w:right w:val="none" w:sz="0" w:space="0" w:color="auto"/>
                          </w:divBdr>
                        </w:div>
                        <w:div w:id="1099910320">
                          <w:marLeft w:val="640"/>
                          <w:marRight w:val="0"/>
                          <w:marTop w:val="0"/>
                          <w:marBottom w:val="0"/>
                          <w:divBdr>
                            <w:top w:val="none" w:sz="0" w:space="0" w:color="auto"/>
                            <w:left w:val="none" w:sz="0" w:space="0" w:color="auto"/>
                            <w:bottom w:val="none" w:sz="0" w:space="0" w:color="auto"/>
                            <w:right w:val="none" w:sz="0" w:space="0" w:color="auto"/>
                          </w:divBdr>
                        </w:div>
                        <w:div w:id="150877263">
                          <w:marLeft w:val="640"/>
                          <w:marRight w:val="0"/>
                          <w:marTop w:val="0"/>
                          <w:marBottom w:val="0"/>
                          <w:divBdr>
                            <w:top w:val="none" w:sz="0" w:space="0" w:color="auto"/>
                            <w:left w:val="none" w:sz="0" w:space="0" w:color="auto"/>
                            <w:bottom w:val="none" w:sz="0" w:space="0" w:color="auto"/>
                            <w:right w:val="none" w:sz="0" w:space="0" w:color="auto"/>
                          </w:divBdr>
                        </w:div>
                        <w:div w:id="1676763461">
                          <w:marLeft w:val="640"/>
                          <w:marRight w:val="0"/>
                          <w:marTop w:val="0"/>
                          <w:marBottom w:val="0"/>
                          <w:divBdr>
                            <w:top w:val="none" w:sz="0" w:space="0" w:color="auto"/>
                            <w:left w:val="none" w:sz="0" w:space="0" w:color="auto"/>
                            <w:bottom w:val="none" w:sz="0" w:space="0" w:color="auto"/>
                            <w:right w:val="none" w:sz="0" w:space="0" w:color="auto"/>
                          </w:divBdr>
                        </w:div>
                        <w:div w:id="1168401367">
                          <w:marLeft w:val="640"/>
                          <w:marRight w:val="0"/>
                          <w:marTop w:val="0"/>
                          <w:marBottom w:val="0"/>
                          <w:divBdr>
                            <w:top w:val="none" w:sz="0" w:space="0" w:color="auto"/>
                            <w:left w:val="none" w:sz="0" w:space="0" w:color="auto"/>
                            <w:bottom w:val="none" w:sz="0" w:space="0" w:color="auto"/>
                            <w:right w:val="none" w:sz="0" w:space="0" w:color="auto"/>
                          </w:divBdr>
                        </w:div>
                        <w:div w:id="1498109628">
                          <w:marLeft w:val="640"/>
                          <w:marRight w:val="0"/>
                          <w:marTop w:val="0"/>
                          <w:marBottom w:val="0"/>
                          <w:divBdr>
                            <w:top w:val="none" w:sz="0" w:space="0" w:color="auto"/>
                            <w:left w:val="none" w:sz="0" w:space="0" w:color="auto"/>
                            <w:bottom w:val="none" w:sz="0" w:space="0" w:color="auto"/>
                            <w:right w:val="none" w:sz="0" w:space="0" w:color="auto"/>
                          </w:divBdr>
                        </w:div>
                        <w:div w:id="2086995077">
                          <w:marLeft w:val="640"/>
                          <w:marRight w:val="0"/>
                          <w:marTop w:val="0"/>
                          <w:marBottom w:val="0"/>
                          <w:divBdr>
                            <w:top w:val="none" w:sz="0" w:space="0" w:color="auto"/>
                            <w:left w:val="none" w:sz="0" w:space="0" w:color="auto"/>
                            <w:bottom w:val="none" w:sz="0" w:space="0" w:color="auto"/>
                            <w:right w:val="none" w:sz="0" w:space="0" w:color="auto"/>
                          </w:divBdr>
                        </w:div>
                        <w:div w:id="2070879550">
                          <w:marLeft w:val="640"/>
                          <w:marRight w:val="0"/>
                          <w:marTop w:val="0"/>
                          <w:marBottom w:val="0"/>
                          <w:divBdr>
                            <w:top w:val="none" w:sz="0" w:space="0" w:color="auto"/>
                            <w:left w:val="none" w:sz="0" w:space="0" w:color="auto"/>
                            <w:bottom w:val="none" w:sz="0" w:space="0" w:color="auto"/>
                            <w:right w:val="none" w:sz="0" w:space="0" w:color="auto"/>
                          </w:divBdr>
                        </w:div>
                        <w:div w:id="1393038012">
                          <w:marLeft w:val="640"/>
                          <w:marRight w:val="0"/>
                          <w:marTop w:val="0"/>
                          <w:marBottom w:val="0"/>
                          <w:divBdr>
                            <w:top w:val="none" w:sz="0" w:space="0" w:color="auto"/>
                            <w:left w:val="none" w:sz="0" w:space="0" w:color="auto"/>
                            <w:bottom w:val="none" w:sz="0" w:space="0" w:color="auto"/>
                            <w:right w:val="none" w:sz="0" w:space="0" w:color="auto"/>
                          </w:divBdr>
                        </w:div>
                        <w:div w:id="892471773">
                          <w:marLeft w:val="640"/>
                          <w:marRight w:val="0"/>
                          <w:marTop w:val="0"/>
                          <w:marBottom w:val="0"/>
                          <w:divBdr>
                            <w:top w:val="none" w:sz="0" w:space="0" w:color="auto"/>
                            <w:left w:val="none" w:sz="0" w:space="0" w:color="auto"/>
                            <w:bottom w:val="none" w:sz="0" w:space="0" w:color="auto"/>
                            <w:right w:val="none" w:sz="0" w:space="0" w:color="auto"/>
                          </w:divBdr>
                        </w:div>
                        <w:div w:id="1776749728">
                          <w:marLeft w:val="640"/>
                          <w:marRight w:val="0"/>
                          <w:marTop w:val="0"/>
                          <w:marBottom w:val="0"/>
                          <w:divBdr>
                            <w:top w:val="none" w:sz="0" w:space="0" w:color="auto"/>
                            <w:left w:val="none" w:sz="0" w:space="0" w:color="auto"/>
                            <w:bottom w:val="none" w:sz="0" w:space="0" w:color="auto"/>
                            <w:right w:val="none" w:sz="0" w:space="0" w:color="auto"/>
                          </w:divBdr>
                        </w:div>
                        <w:div w:id="1702626952">
                          <w:marLeft w:val="640"/>
                          <w:marRight w:val="0"/>
                          <w:marTop w:val="0"/>
                          <w:marBottom w:val="0"/>
                          <w:divBdr>
                            <w:top w:val="none" w:sz="0" w:space="0" w:color="auto"/>
                            <w:left w:val="none" w:sz="0" w:space="0" w:color="auto"/>
                            <w:bottom w:val="none" w:sz="0" w:space="0" w:color="auto"/>
                            <w:right w:val="none" w:sz="0" w:space="0" w:color="auto"/>
                          </w:divBdr>
                        </w:div>
                        <w:div w:id="121970182">
                          <w:marLeft w:val="640"/>
                          <w:marRight w:val="0"/>
                          <w:marTop w:val="0"/>
                          <w:marBottom w:val="0"/>
                          <w:divBdr>
                            <w:top w:val="none" w:sz="0" w:space="0" w:color="auto"/>
                            <w:left w:val="none" w:sz="0" w:space="0" w:color="auto"/>
                            <w:bottom w:val="none" w:sz="0" w:space="0" w:color="auto"/>
                            <w:right w:val="none" w:sz="0" w:space="0" w:color="auto"/>
                          </w:divBdr>
                        </w:div>
                        <w:div w:id="1666325078">
                          <w:marLeft w:val="640"/>
                          <w:marRight w:val="0"/>
                          <w:marTop w:val="0"/>
                          <w:marBottom w:val="0"/>
                          <w:divBdr>
                            <w:top w:val="none" w:sz="0" w:space="0" w:color="auto"/>
                            <w:left w:val="none" w:sz="0" w:space="0" w:color="auto"/>
                            <w:bottom w:val="none" w:sz="0" w:space="0" w:color="auto"/>
                            <w:right w:val="none" w:sz="0" w:space="0" w:color="auto"/>
                          </w:divBdr>
                        </w:div>
                        <w:div w:id="1415739063">
                          <w:marLeft w:val="640"/>
                          <w:marRight w:val="0"/>
                          <w:marTop w:val="0"/>
                          <w:marBottom w:val="0"/>
                          <w:divBdr>
                            <w:top w:val="none" w:sz="0" w:space="0" w:color="auto"/>
                            <w:left w:val="none" w:sz="0" w:space="0" w:color="auto"/>
                            <w:bottom w:val="none" w:sz="0" w:space="0" w:color="auto"/>
                            <w:right w:val="none" w:sz="0" w:space="0" w:color="auto"/>
                          </w:divBdr>
                        </w:div>
                        <w:div w:id="2055343643">
                          <w:marLeft w:val="640"/>
                          <w:marRight w:val="0"/>
                          <w:marTop w:val="0"/>
                          <w:marBottom w:val="0"/>
                          <w:divBdr>
                            <w:top w:val="none" w:sz="0" w:space="0" w:color="auto"/>
                            <w:left w:val="none" w:sz="0" w:space="0" w:color="auto"/>
                            <w:bottom w:val="none" w:sz="0" w:space="0" w:color="auto"/>
                            <w:right w:val="none" w:sz="0" w:space="0" w:color="auto"/>
                          </w:divBdr>
                        </w:div>
                        <w:div w:id="742022680">
                          <w:marLeft w:val="640"/>
                          <w:marRight w:val="0"/>
                          <w:marTop w:val="0"/>
                          <w:marBottom w:val="0"/>
                          <w:divBdr>
                            <w:top w:val="none" w:sz="0" w:space="0" w:color="auto"/>
                            <w:left w:val="none" w:sz="0" w:space="0" w:color="auto"/>
                            <w:bottom w:val="none" w:sz="0" w:space="0" w:color="auto"/>
                            <w:right w:val="none" w:sz="0" w:space="0" w:color="auto"/>
                          </w:divBdr>
                        </w:div>
                        <w:div w:id="1610508097">
                          <w:marLeft w:val="640"/>
                          <w:marRight w:val="0"/>
                          <w:marTop w:val="0"/>
                          <w:marBottom w:val="0"/>
                          <w:divBdr>
                            <w:top w:val="none" w:sz="0" w:space="0" w:color="auto"/>
                            <w:left w:val="none" w:sz="0" w:space="0" w:color="auto"/>
                            <w:bottom w:val="none" w:sz="0" w:space="0" w:color="auto"/>
                            <w:right w:val="none" w:sz="0" w:space="0" w:color="auto"/>
                          </w:divBdr>
                        </w:div>
                        <w:div w:id="1483279984">
                          <w:marLeft w:val="640"/>
                          <w:marRight w:val="0"/>
                          <w:marTop w:val="0"/>
                          <w:marBottom w:val="0"/>
                          <w:divBdr>
                            <w:top w:val="none" w:sz="0" w:space="0" w:color="auto"/>
                            <w:left w:val="none" w:sz="0" w:space="0" w:color="auto"/>
                            <w:bottom w:val="none" w:sz="0" w:space="0" w:color="auto"/>
                            <w:right w:val="none" w:sz="0" w:space="0" w:color="auto"/>
                          </w:divBdr>
                        </w:div>
                        <w:div w:id="1885602461">
                          <w:marLeft w:val="640"/>
                          <w:marRight w:val="0"/>
                          <w:marTop w:val="0"/>
                          <w:marBottom w:val="0"/>
                          <w:divBdr>
                            <w:top w:val="none" w:sz="0" w:space="0" w:color="auto"/>
                            <w:left w:val="none" w:sz="0" w:space="0" w:color="auto"/>
                            <w:bottom w:val="none" w:sz="0" w:space="0" w:color="auto"/>
                            <w:right w:val="none" w:sz="0" w:space="0" w:color="auto"/>
                          </w:divBdr>
                        </w:div>
                        <w:div w:id="1387026528">
                          <w:marLeft w:val="640"/>
                          <w:marRight w:val="0"/>
                          <w:marTop w:val="0"/>
                          <w:marBottom w:val="0"/>
                          <w:divBdr>
                            <w:top w:val="none" w:sz="0" w:space="0" w:color="auto"/>
                            <w:left w:val="none" w:sz="0" w:space="0" w:color="auto"/>
                            <w:bottom w:val="none" w:sz="0" w:space="0" w:color="auto"/>
                            <w:right w:val="none" w:sz="0" w:space="0" w:color="auto"/>
                          </w:divBdr>
                        </w:div>
                        <w:div w:id="2135556916">
                          <w:marLeft w:val="640"/>
                          <w:marRight w:val="0"/>
                          <w:marTop w:val="0"/>
                          <w:marBottom w:val="0"/>
                          <w:divBdr>
                            <w:top w:val="none" w:sz="0" w:space="0" w:color="auto"/>
                            <w:left w:val="none" w:sz="0" w:space="0" w:color="auto"/>
                            <w:bottom w:val="none" w:sz="0" w:space="0" w:color="auto"/>
                            <w:right w:val="none" w:sz="0" w:space="0" w:color="auto"/>
                          </w:divBdr>
                        </w:div>
                        <w:div w:id="1900090530">
                          <w:marLeft w:val="640"/>
                          <w:marRight w:val="0"/>
                          <w:marTop w:val="0"/>
                          <w:marBottom w:val="0"/>
                          <w:divBdr>
                            <w:top w:val="none" w:sz="0" w:space="0" w:color="auto"/>
                            <w:left w:val="none" w:sz="0" w:space="0" w:color="auto"/>
                            <w:bottom w:val="none" w:sz="0" w:space="0" w:color="auto"/>
                            <w:right w:val="none" w:sz="0" w:space="0" w:color="auto"/>
                          </w:divBdr>
                        </w:div>
                        <w:div w:id="428503551">
                          <w:marLeft w:val="640"/>
                          <w:marRight w:val="0"/>
                          <w:marTop w:val="0"/>
                          <w:marBottom w:val="0"/>
                          <w:divBdr>
                            <w:top w:val="none" w:sz="0" w:space="0" w:color="auto"/>
                            <w:left w:val="none" w:sz="0" w:space="0" w:color="auto"/>
                            <w:bottom w:val="none" w:sz="0" w:space="0" w:color="auto"/>
                            <w:right w:val="none" w:sz="0" w:space="0" w:color="auto"/>
                          </w:divBdr>
                        </w:div>
                        <w:div w:id="2068995760">
                          <w:marLeft w:val="640"/>
                          <w:marRight w:val="0"/>
                          <w:marTop w:val="0"/>
                          <w:marBottom w:val="0"/>
                          <w:divBdr>
                            <w:top w:val="none" w:sz="0" w:space="0" w:color="auto"/>
                            <w:left w:val="none" w:sz="0" w:space="0" w:color="auto"/>
                            <w:bottom w:val="none" w:sz="0" w:space="0" w:color="auto"/>
                            <w:right w:val="none" w:sz="0" w:space="0" w:color="auto"/>
                          </w:divBdr>
                        </w:div>
                      </w:divsChild>
                    </w:div>
                    <w:div w:id="1929922144">
                      <w:marLeft w:val="0"/>
                      <w:marRight w:val="0"/>
                      <w:marTop w:val="0"/>
                      <w:marBottom w:val="0"/>
                      <w:divBdr>
                        <w:top w:val="none" w:sz="0" w:space="0" w:color="auto"/>
                        <w:left w:val="none" w:sz="0" w:space="0" w:color="auto"/>
                        <w:bottom w:val="none" w:sz="0" w:space="0" w:color="auto"/>
                        <w:right w:val="none" w:sz="0" w:space="0" w:color="auto"/>
                      </w:divBdr>
                      <w:divsChild>
                        <w:div w:id="1134252666">
                          <w:marLeft w:val="640"/>
                          <w:marRight w:val="0"/>
                          <w:marTop w:val="0"/>
                          <w:marBottom w:val="0"/>
                          <w:divBdr>
                            <w:top w:val="none" w:sz="0" w:space="0" w:color="auto"/>
                            <w:left w:val="none" w:sz="0" w:space="0" w:color="auto"/>
                            <w:bottom w:val="none" w:sz="0" w:space="0" w:color="auto"/>
                            <w:right w:val="none" w:sz="0" w:space="0" w:color="auto"/>
                          </w:divBdr>
                        </w:div>
                        <w:div w:id="1095439299">
                          <w:marLeft w:val="640"/>
                          <w:marRight w:val="0"/>
                          <w:marTop w:val="0"/>
                          <w:marBottom w:val="0"/>
                          <w:divBdr>
                            <w:top w:val="none" w:sz="0" w:space="0" w:color="auto"/>
                            <w:left w:val="none" w:sz="0" w:space="0" w:color="auto"/>
                            <w:bottom w:val="none" w:sz="0" w:space="0" w:color="auto"/>
                            <w:right w:val="none" w:sz="0" w:space="0" w:color="auto"/>
                          </w:divBdr>
                        </w:div>
                        <w:div w:id="451368622">
                          <w:marLeft w:val="640"/>
                          <w:marRight w:val="0"/>
                          <w:marTop w:val="0"/>
                          <w:marBottom w:val="0"/>
                          <w:divBdr>
                            <w:top w:val="none" w:sz="0" w:space="0" w:color="auto"/>
                            <w:left w:val="none" w:sz="0" w:space="0" w:color="auto"/>
                            <w:bottom w:val="none" w:sz="0" w:space="0" w:color="auto"/>
                            <w:right w:val="none" w:sz="0" w:space="0" w:color="auto"/>
                          </w:divBdr>
                        </w:div>
                        <w:div w:id="1862549538">
                          <w:marLeft w:val="640"/>
                          <w:marRight w:val="0"/>
                          <w:marTop w:val="0"/>
                          <w:marBottom w:val="0"/>
                          <w:divBdr>
                            <w:top w:val="none" w:sz="0" w:space="0" w:color="auto"/>
                            <w:left w:val="none" w:sz="0" w:space="0" w:color="auto"/>
                            <w:bottom w:val="none" w:sz="0" w:space="0" w:color="auto"/>
                            <w:right w:val="none" w:sz="0" w:space="0" w:color="auto"/>
                          </w:divBdr>
                        </w:div>
                        <w:div w:id="2089493686">
                          <w:marLeft w:val="640"/>
                          <w:marRight w:val="0"/>
                          <w:marTop w:val="0"/>
                          <w:marBottom w:val="0"/>
                          <w:divBdr>
                            <w:top w:val="none" w:sz="0" w:space="0" w:color="auto"/>
                            <w:left w:val="none" w:sz="0" w:space="0" w:color="auto"/>
                            <w:bottom w:val="none" w:sz="0" w:space="0" w:color="auto"/>
                            <w:right w:val="none" w:sz="0" w:space="0" w:color="auto"/>
                          </w:divBdr>
                        </w:div>
                        <w:div w:id="1600063448">
                          <w:marLeft w:val="640"/>
                          <w:marRight w:val="0"/>
                          <w:marTop w:val="0"/>
                          <w:marBottom w:val="0"/>
                          <w:divBdr>
                            <w:top w:val="none" w:sz="0" w:space="0" w:color="auto"/>
                            <w:left w:val="none" w:sz="0" w:space="0" w:color="auto"/>
                            <w:bottom w:val="none" w:sz="0" w:space="0" w:color="auto"/>
                            <w:right w:val="none" w:sz="0" w:space="0" w:color="auto"/>
                          </w:divBdr>
                        </w:div>
                        <w:div w:id="1984845082">
                          <w:marLeft w:val="640"/>
                          <w:marRight w:val="0"/>
                          <w:marTop w:val="0"/>
                          <w:marBottom w:val="0"/>
                          <w:divBdr>
                            <w:top w:val="none" w:sz="0" w:space="0" w:color="auto"/>
                            <w:left w:val="none" w:sz="0" w:space="0" w:color="auto"/>
                            <w:bottom w:val="none" w:sz="0" w:space="0" w:color="auto"/>
                            <w:right w:val="none" w:sz="0" w:space="0" w:color="auto"/>
                          </w:divBdr>
                        </w:div>
                        <w:div w:id="1824269483">
                          <w:marLeft w:val="640"/>
                          <w:marRight w:val="0"/>
                          <w:marTop w:val="0"/>
                          <w:marBottom w:val="0"/>
                          <w:divBdr>
                            <w:top w:val="none" w:sz="0" w:space="0" w:color="auto"/>
                            <w:left w:val="none" w:sz="0" w:space="0" w:color="auto"/>
                            <w:bottom w:val="none" w:sz="0" w:space="0" w:color="auto"/>
                            <w:right w:val="none" w:sz="0" w:space="0" w:color="auto"/>
                          </w:divBdr>
                        </w:div>
                        <w:div w:id="1280142406">
                          <w:marLeft w:val="640"/>
                          <w:marRight w:val="0"/>
                          <w:marTop w:val="0"/>
                          <w:marBottom w:val="0"/>
                          <w:divBdr>
                            <w:top w:val="none" w:sz="0" w:space="0" w:color="auto"/>
                            <w:left w:val="none" w:sz="0" w:space="0" w:color="auto"/>
                            <w:bottom w:val="none" w:sz="0" w:space="0" w:color="auto"/>
                            <w:right w:val="none" w:sz="0" w:space="0" w:color="auto"/>
                          </w:divBdr>
                        </w:div>
                        <w:div w:id="1593321073">
                          <w:marLeft w:val="640"/>
                          <w:marRight w:val="0"/>
                          <w:marTop w:val="0"/>
                          <w:marBottom w:val="0"/>
                          <w:divBdr>
                            <w:top w:val="none" w:sz="0" w:space="0" w:color="auto"/>
                            <w:left w:val="none" w:sz="0" w:space="0" w:color="auto"/>
                            <w:bottom w:val="none" w:sz="0" w:space="0" w:color="auto"/>
                            <w:right w:val="none" w:sz="0" w:space="0" w:color="auto"/>
                          </w:divBdr>
                        </w:div>
                        <w:div w:id="1090588676">
                          <w:marLeft w:val="640"/>
                          <w:marRight w:val="0"/>
                          <w:marTop w:val="0"/>
                          <w:marBottom w:val="0"/>
                          <w:divBdr>
                            <w:top w:val="none" w:sz="0" w:space="0" w:color="auto"/>
                            <w:left w:val="none" w:sz="0" w:space="0" w:color="auto"/>
                            <w:bottom w:val="none" w:sz="0" w:space="0" w:color="auto"/>
                            <w:right w:val="none" w:sz="0" w:space="0" w:color="auto"/>
                          </w:divBdr>
                        </w:div>
                        <w:div w:id="118382129">
                          <w:marLeft w:val="640"/>
                          <w:marRight w:val="0"/>
                          <w:marTop w:val="0"/>
                          <w:marBottom w:val="0"/>
                          <w:divBdr>
                            <w:top w:val="none" w:sz="0" w:space="0" w:color="auto"/>
                            <w:left w:val="none" w:sz="0" w:space="0" w:color="auto"/>
                            <w:bottom w:val="none" w:sz="0" w:space="0" w:color="auto"/>
                            <w:right w:val="none" w:sz="0" w:space="0" w:color="auto"/>
                          </w:divBdr>
                        </w:div>
                        <w:div w:id="266163891">
                          <w:marLeft w:val="640"/>
                          <w:marRight w:val="0"/>
                          <w:marTop w:val="0"/>
                          <w:marBottom w:val="0"/>
                          <w:divBdr>
                            <w:top w:val="none" w:sz="0" w:space="0" w:color="auto"/>
                            <w:left w:val="none" w:sz="0" w:space="0" w:color="auto"/>
                            <w:bottom w:val="none" w:sz="0" w:space="0" w:color="auto"/>
                            <w:right w:val="none" w:sz="0" w:space="0" w:color="auto"/>
                          </w:divBdr>
                        </w:div>
                        <w:div w:id="1123765165">
                          <w:marLeft w:val="640"/>
                          <w:marRight w:val="0"/>
                          <w:marTop w:val="0"/>
                          <w:marBottom w:val="0"/>
                          <w:divBdr>
                            <w:top w:val="none" w:sz="0" w:space="0" w:color="auto"/>
                            <w:left w:val="none" w:sz="0" w:space="0" w:color="auto"/>
                            <w:bottom w:val="none" w:sz="0" w:space="0" w:color="auto"/>
                            <w:right w:val="none" w:sz="0" w:space="0" w:color="auto"/>
                          </w:divBdr>
                        </w:div>
                        <w:div w:id="1242643349">
                          <w:marLeft w:val="640"/>
                          <w:marRight w:val="0"/>
                          <w:marTop w:val="0"/>
                          <w:marBottom w:val="0"/>
                          <w:divBdr>
                            <w:top w:val="none" w:sz="0" w:space="0" w:color="auto"/>
                            <w:left w:val="none" w:sz="0" w:space="0" w:color="auto"/>
                            <w:bottom w:val="none" w:sz="0" w:space="0" w:color="auto"/>
                            <w:right w:val="none" w:sz="0" w:space="0" w:color="auto"/>
                          </w:divBdr>
                        </w:div>
                        <w:div w:id="1863275953">
                          <w:marLeft w:val="640"/>
                          <w:marRight w:val="0"/>
                          <w:marTop w:val="0"/>
                          <w:marBottom w:val="0"/>
                          <w:divBdr>
                            <w:top w:val="none" w:sz="0" w:space="0" w:color="auto"/>
                            <w:left w:val="none" w:sz="0" w:space="0" w:color="auto"/>
                            <w:bottom w:val="none" w:sz="0" w:space="0" w:color="auto"/>
                            <w:right w:val="none" w:sz="0" w:space="0" w:color="auto"/>
                          </w:divBdr>
                        </w:div>
                        <w:div w:id="299311795">
                          <w:marLeft w:val="640"/>
                          <w:marRight w:val="0"/>
                          <w:marTop w:val="0"/>
                          <w:marBottom w:val="0"/>
                          <w:divBdr>
                            <w:top w:val="none" w:sz="0" w:space="0" w:color="auto"/>
                            <w:left w:val="none" w:sz="0" w:space="0" w:color="auto"/>
                            <w:bottom w:val="none" w:sz="0" w:space="0" w:color="auto"/>
                            <w:right w:val="none" w:sz="0" w:space="0" w:color="auto"/>
                          </w:divBdr>
                        </w:div>
                        <w:div w:id="1040205326">
                          <w:marLeft w:val="640"/>
                          <w:marRight w:val="0"/>
                          <w:marTop w:val="0"/>
                          <w:marBottom w:val="0"/>
                          <w:divBdr>
                            <w:top w:val="none" w:sz="0" w:space="0" w:color="auto"/>
                            <w:left w:val="none" w:sz="0" w:space="0" w:color="auto"/>
                            <w:bottom w:val="none" w:sz="0" w:space="0" w:color="auto"/>
                            <w:right w:val="none" w:sz="0" w:space="0" w:color="auto"/>
                          </w:divBdr>
                        </w:div>
                        <w:div w:id="582956366">
                          <w:marLeft w:val="640"/>
                          <w:marRight w:val="0"/>
                          <w:marTop w:val="0"/>
                          <w:marBottom w:val="0"/>
                          <w:divBdr>
                            <w:top w:val="none" w:sz="0" w:space="0" w:color="auto"/>
                            <w:left w:val="none" w:sz="0" w:space="0" w:color="auto"/>
                            <w:bottom w:val="none" w:sz="0" w:space="0" w:color="auto"/>
                            <w:right w:val="none" w:sz="0" w:space="0" w:color="auto"/>
                          </w:divBdr>
                        </w:div>
                        <w:div w:id="2116435250">
                          <w:marLeft w:val="640"/>
                          <w:marRight w:val="0"/>
                          <w:marTop w:val="0"/>
                          <w:marBottom w:val="0"/>
                          <w:divBdr>
                            <w:top w:val="none" w:sz="0" w:space="0" w:color="auto"/>
                            <w:left w:val="none" w:sz="0" w:space="0" w:color="auto"/>
                            <w:bottom w:val="none" w:sz="0" w:space="0" w:color="auto"/>
                            <w:right w:val="none" w:sz="0" w:space="0" w:color="auto"/>
                          </w:divBdr>
                        </w:div>
                        <w:div w:id="1407454882">
                          <w:marLeft w:val="640"/>
                          <w:marRight w:val="0"/>
                          <w:marTop w:val="0"/>
                          <w:marBottom w:val="0"/>
                          <w:divBdr>
                            <w:top w:val="none" w:sz="0" w:space="0" w:color="auto"/>
                            <w:left w:val="none" w:sz="0" w:space="0" w:color="auto"/>
                            <w:bottom w:val="none" w:sz="0" w:space="0" w:color="auto"/>
                            <w:right w:val="none" w:sz="0" w:space="0" w:color="auto"/>
                          </w:divBdr>
                        </w:div>
                        <w:div w:id="1989354942">
                          <w:marLeft w:val="640"/>
                          <w:marRight w:val="0"/>
                          <w:marTop w:val="0"/>
                          <w:marBottom w:val="0"/>
                          <w:divBdr>
                            <w:top w:val="none" w:sz="0" w:space="0" w:color="auto"/>
                            <w:left w:val="none" w:sz="0" w:space="0" w:color="auto"/>
                            <w:bottom w:val="none" w:sz="0" w:space="0" w:color="auto"/>
                            <w:right w:val="none" w:sz="0" w:space="0" w:color="auto"/>
                          </w:divBdr>
                        </w:div>
                        <w:div w:id="1925992222">
                          <w:marLeft w:val="640"/>
                          <w:marRight w:val="0"/>
                          <w:marTop w:val="0"/>
                          <w:marBottom w:val="0"/>
                          <w:divBdr>
                            <w:top w:val="none" w:sz="0" w:space="0" w:color="auto"/>
                            <w:left w:val="none" w:sz="0" w:space="0" w:color="auto"/>
                            <w:bottom w:val="none" w:sz="0" w:space="0" w:color="auto"/>
                            <w:right w:val="none" w:sz="0" w:space="0" w:color="auto"/>
                          </w:divBdr>
                        </w:div>
                        <w:div w:id="1630354091">
                          <w:marLeft w:val="640"/>
                          <w:marRight w:val="0"/>
                          <w:marTop w:val="0"/>
                          <w:marBottom w:val="0"/>
                          <w:divBdr>
                            <w:top w:val="none" w:sz="0" w:space="0" w:color="auto"/>
                            <w:left w:val="none" w:sz="0" w:space="0" w:color="auto"/>
                            <w:bottom w:val="none" w:sz="0" w:space="0" w:color="auto"/>
                            <w:right w:val="none" w:sz="0" w:space="0" w:color="auto"/>
                          </w:divBdr>
                        </w:div>
                        <w:div w:id="1151405191">
                          <w:marLeft w:val="640"/>
                          <w:marRight w:val="0"/>
                          <w:marTop w:val="0"/>
                          <w:marBottom w:val="0"/>
                          <w:divBdr>
                            <w:top w:val="none" w:sz="0" w:space="0" w:color="auto"/>
                            <w:left w:val="none" w:sz="0" w:space="0" w:color="auto"/>
                            <w:bottom w:val="none" w:sz="0" w:space="0" w:color="auto"/>
                            <w:right w:val="none" w:sz="0" w:space="0" w:color="auto"/>
                          </w:divBdr>
                        </w:div>
                        <w:div w:id="718434390">
                          <w:marLeft w:val="640"/>
                          <w:marRight w:val="0"/>
                          <w:marTop w:val="0"/>
                          <w:marBottom w:val="0"/>
                          <w:divBdr>
                            <w:top w:val="none" w:sz="0" w:space="0" w:color="auto"/>
                            <w:left w:val="none" w:sz="0" w:space="0" w:color="auto"/>
                            <w:bottom w:val="none" w:sz="0" w:space="0" w:color="auto"/>
                            <w:right w:val="none" w:sz="0" w:space="0" w:color="auto"/>
                          </w:divBdr>
                        </w:div>
                        <w:div w:id="1228108185">
                          <w:marLeft w:val="640"/>
                          <w:marRight w:val="0"/>
                          <w:marTop w:val="0"/>
                          <w:marBottom w:val="0"/>
                          <w:divBdr>
                            <w:top w:val="none" w:sz="0" w:space="0" w:color="auto"/>
                            <w:left w:val="none" w:sz="0" w:space="0" w:color="auto"/>
                            <w:bottom w:val="none" w:sz="0" w:space="0" w:color="auto"/>
                            <w:right w:val="none" w:sz="0" w:space="0" w:color="auto"/>
                          </w:divBdr>
                        </w:div>
                        <w:div w:id="480005191">
                          <w:marLeft w:val="640"/>
                          <w:marRight w:val="0"/>
                          <w:marTop w:val="0"/>
                          <w:marBottom w:val="0"/>
                          <w:divBdr>
                            <w:top w:val="none" w:sz="0" w:space="0" w:color="auto"/>
                            <w:left w:val="none" w:sz="0" w:space="0" w:color="auto"/>
                            <w:bottom w:val="none" w:sz="0" w:space="0" w:color="auto"/>
                            <w:right w:val="none" w:sz="0" w:space="0" w:color="auto"/>
                          </w:divBdr>
                        </w:div>
                        <w:div w:id="1341078334">
                          <w:marLeft w:val="640"/>
                          <w:marRight w:val="0"/>
                          <w:marTop w:val="0"/>
                          <w:marBottom w:val="0"/>
                          <w:divBdr>
                            <w:top w:val="none" w:sz="0" w:space="0" w:color="auto"/>
                            <w:left w:val="none" w:sz="0" w:space="0" w:color="auto"/>
                            <w:bottom w:val="none" w:sz="0" w:space="0" w:color="auto"/>
                            <w:right w:val="none" w:sz="0" w:space="0" w:color="auto"/>
                          </w:divBdr>
                        </w:div>
                        <w:div w:id="1526020523">
                          <w:marLeft w:val="640"/>
                          <w:marRight w:val="0"/>
                          <w:marTop w:val="0"/>
                          <w:marBottom w:val="0"/>
                          <w:divBdr>
                            <w:top w:val="none" w:sz="0" w:space="0" w:color="auto"/>
                            <w:left w:val="none" w:sz="0" w:space="0" w:color="auto"/>
                            <w:bottom w:val="none" w:sz="0" w:space="0" w:color="auto"/>
                            <w:right w:val="none" w:sz="0" w:space="0" w:color="auto"/>
                          </w:divBdr>
                        </w:div>
                        <w:div w:id="1752778035">
                          <w:marLeft w:val="640"/>
                          <w:marRight w:val="0"/>
                          <w:marTop w:val="0"/>
                          <w:marBottom w:val="0"/>
                          <w:divBdr>
                            <w:top w:val="none" w:sz="0" w:space="0" w:color="auto"/>
                            <w:left w:val="none" w:sz="0" w:space="0" w:color="auto"/>
                            <w:bottom w:val="none" w:sz="0" w:space="0" w:color="auto"/>
                            <w:right w:val="none" w:sz="0" w:space="0" w:color="auto"/>
                          </w:divBdr>
                        </w:div>
                        <w:div w:id="1536237982">
                          <w:marLeft w:val="640"/>
                          <w:marRight w:val="0"/>
                          <w:marTop w:val="0"/>
                          <w:marBottom w:val="0"/>
                          <w:divBdr>
                            <w:top w:val="none" w:sz="0" w:space="0" w:color="auto"/>
                            <w:left w:val="none" w:sz="0" w:space="0" w:color="auto"/>
                            <w:bottom w:val="none" w:sz="0" w:space="0" w:color="auto"/>
                            <w:right w:val="none" w:sz="0" w:space="0" w:color="auto"/>
                          </w:divBdr>
                        </w:div>
                        <w:div w:id="1180241822">
                          <w:marLeft w:val="640"/>
                          <w:marRight w:val="0"/>
                          <w:marTop w:val="0"/>
                          <w:marBottom w:val="0"/>
                          <w:divBdr>
                            <w:top w:val="none" w:sz="0" w:space="0" w:color="auto"/>
                            <w:left w:val="none" w:sz="0" w:space="0" w:color="auto"/>
                            <w:bottom w:val="none" w:sz="0" w:space="0" w:color="auto"/>
                            <w:right w:val="none" w:sz="0" w:space="0" w:color="auto"/>
                          </w:divBdr>
                        </w:div>
                        <w:div w:id="732777620">
                          <w:marLeft w:val="640"/>
                          <w:marRight w:val="0"/>
                          <w:marTop w:val="0"/>
                          <w:marBottom w:val="0"/>
                          <w:divBdr>
                            <w:top w:val="none" w:sz="0" w:space="0" w:color="auto"/>
                            <w:left w:val="none" w:sz="0" w:space="0" w:color="auto"/>
                            <w:bottom w:val="none" w:sz="0" w:space="0" w:color="auto"/>
                            <w:right w:val="none" w:sz="0" w:space="0" w:color="auto"/>
                          </w:divBdr>
                        </w:div>
                        <w:div w:id="1924140238">
                          <w:marLeft w:val="640"/>
                          <w:marRight w:val="0"/>
                          <w:marTop w:val="0"/>
                          <w:marBottom w:val="0"/>
                          <w:divBdr>
                            <w:top w:val="none" w:sz="0" w:space="0" w:color="auto"/>
                            <w:left w:val="none" w:sz="0" w:space="0" w:color="auto"/>
                            <w:bottom w:val="none" w:sz="0" w:space="0" w:color="auto"/>
                            <w:right w:val="none" w:sz="0" w:space="0" w:color="auto"/>
                          </w:divBdr>
                        </w:div>
                        <w:div w:id="1078675660">
                          <w:marLeft w:val="640"/>
                          <w:marRight w:val="0"/>
                          <w:marTop w:val="0"/>
                          <w:marBottom w:val="0"/>
                          <w:divBdr>
                            <w:top w:val="none" w:sz="0" w:space="0" w:color="auto"/>
                            <w:left w:val="none" w:sz="0" w:space="0" w:color="auto"/>
                            <w:bottom w:val="none" w:sz="0" w:space="0" w:color="auto"/>
                            <w:right w:val="none" w:sz="0" w:space="0" w:color="auto"/>
                          </w:divBdr>
                        </w:div>
                        <w:div w:id="1417677153">
                          <w:marLeft w:val="640"/>
                          <w:marRight w:val="0"/>
                          <w:marTop w:val="0"/>
                          <w:marBottom w:val="0"/>
                          <w:divBdr>
                            <w:top w:val="none" w:sz="0" w:space="0" w:color="auto"/>
                            <w:left w:val="none" w:sz="0" w:space="0" w:color="auto"/>
                            <w:bottom w:val="none" w:sz="0" w:space="0" w:color="auto"/>
                            <w:right w:val="none" w:sz="0" w:space="0" w:color="auto"/>
                          </w:divBdr>
                        </w:div>
                        <w:div w:id="1518234274">
                          <w:marLeft w:val="640"/>
                          <w:marRight w:val="0"/>
                          <w:marTop w:val="0"/>
                          <w:marBottom w:val="0"/>
                          <w:divBdr>
                            <w:top w:val="none" w:sz="0" w:space="0" w:color="auto"/>
                            <w:left w:val="none" w:sz="0" w:space="0" w:color="auto"/>
                            <w:bottom w:val="none" w:sz="0" w:space="0" w:color="auto"/>
                            <w:right w:val="none" w:sz="0" w:space="0" w:color="auto"/>
                          </w:divBdr>
                        </w:div>
                        <w:div w:id="6258084">
                          <w:marLeft w:val="640"/>
                          <w:marRight w:val="0"/>
                          <w:marTop w:val="0"/>
                          <w:marBottom w:val="0"/>
                          <w:divBdr>
                            <w:top w:val="none" w:sz="0" w:space="0" w:color="auto"/>
                            <w:left w:val="none" w:sz="0" w:space="0" w:color="auto"/>
                            <w:bottom w:val="none" w:sz="0" w:space="0" w:color="auto"/>
                            <w:right w:val="none" w:sz="0" w:space="0" w:color="auto"/>
                          </w:divBdr>
                        </w:div>
                        <w:div w:id="618923409">
                          <w:marLeft w:val="640"/>
                          <w:marRight w:val="0"/>
                          <w:marTop w:val="0"/>
                          <w:marBottom w:val="0"/>
                          <w:divBdr>
                            <w:top w:val="none" w:sz="0" w:space="0" w:color="auto"/>
                            <w:left w:val="none" w:sz="0" w:space="0" w:color="auto"/>
                            <w:bottom w:val="none" w:sz="0" w:space="0" w:color="auto"/>
                            <w:right w:val="none" w:sz="0" w:space="0" w:color="auto"/>
                          </w:divBdr>
                        </w:div>
                        <w:div w:id="134757914">
                          <w:marLeft w:val="640"/>
                          <w:marRight w:val="0"/>
                          <w:marTop w:val="0"/>
                          <w:marBottom w:val="0"/>
                          <w:divBdr>
                            <w:top w:val="none" w:sz="0" w:space="0" w:color="auto"/>
                            <w:left w:val="none" w:sz="0" w:space="0" w:color="auto"/>
                            <w:bottom w:val="none" w:sz="0" w:space="0" w:color="auto"/>
                            <w:right w:val="none" w:sz="0" w:space="0" w:color="auto"/>
                          </w:divBdr>
                        </w:div>
                      </w:divsChild>
                    </w:div>
                    <w:div w:id="283851669">
                      <w:marLeft w:val="0"/>
                      <w:marRight w:val="0"/>
                      <w:marTop w:val="0"/>
                      <w:marBottom w:val="0"/>
                      <w:divBdr>
                        <w:top w:val="none" w:sz="0" w:space="0" w:color="auto"/>
                        <w:left w:val="none" w:sz="0" w:space="0" w:color="auto"/>
                        <w:bottom w:val="none" w:sz="0" w:space="0" w:color="auto"/>
                        <w:right w:val="none" w:sz="0" w:space="0" w:color="auto"/>
                      </w:divBdr>
                      <w:divsChild>
                        <w:div w:id="955215041">
                          <w:marLeft w:val="640"/>
                          <w:marRight w:val="0"/>
                          <w:marTop w:val="0"/>
                          <w:marBottom w:val="0"/>
                          <w:divBdr>
                            <w:top w:val="none" w:sz="0" w:space="0" w:color="auto"/>
                            <w:left w:val="none" w:sz="0" w:space="0" w:color="auto"/>
                            <w:bottom w:val="none" w:sz="0" w:space="0" w:color="auto"/>
                            <w:right w:val="none" w:sz="0" w:space="0" w:color="auto"/>
                          </w:divBdr>
                        </w:div>
                        <w:div w:id="1665546936">
                          <w:marLeft w:val="640"/>
                          <w:marRight w:val="0"/>
                          <w:marTop w:val="0"/>
                          <w:marBottom w:val="0"/>
                          <w:divBdr>
                            <w:top w:val="none" w:sz="0" w:space="0" w:color="auto"/>
                            <w:left w:val="none" w:sz="0" w:space="0" w:color="auto"/>
                            <w:bottom w:val="none" w:sz="0" w:space="0" w:color="auto"/>
                            <w:right w:val="none" w:sz="0" w:space="0" w:color="auto"/>
                          </w:divBdr>
                        </w:div>
                        <w:div w:id="1143741415">
                          <w:marLeft w:val="640"/>
                          <w:marRight w:val="0"/>
                          <w:marTop w:val="0"/>
                          <w:marBottom w:val="0"/>
                          <w:divBdr>
                            <w:top w:val="none" w:sz="0" w:space="0" w:color="auto"/>
                            <w:left w:val="none" w:sz="0" w:space="0" w:color="auto"/>
                            <w:bottom w:val="none" w:sz="0" w:space="0" w:color="auto"/>
                            <w:right w:val="none" w:sz="0" w:space="0" w:color="auto"/>
                          </w:divBdr>
                        </w:div>
                        <w:div w:id="65735907">
                          <w:marLeft w:val="640"/>
                          <w:marRight w:val="0"/>
                          <w:marTop w:val="0"/>
                          <w:marBottom w:val="0"/>
                          <w:divBdr>
                            <w:top w:val="none" w:sz="0" w:space="0" w:color="auto"/>
                            <w:left w:val="none" w:sz="0" w:space="0" w:color="auto"/>
                            <w:bottom w:val="none" w:sz="0" w:space="0" w:color="auto"/>
                            <w:right w:val="none" w:sz="0" w:space="0" w:color="auto"/>
                          </w:divBdr>
                        </w:div>
                        <w:div w:id="1589191764">
                          <w:marLeft w:val="640"/>
                          <w:marRight w:val="0"/>
                          <w:marTop w:val="0"/>
                          <w:marBottom w:val="0"/>
                          <w:divBdr>
                            <w:top w:val="none" w:sz="0" w:space="0" w:color="auto"/>
                            <w:left w:val="none" w:sz="0" w:space="0" w:color="auto"/>
                            <w:bottom w:val="none" w:sz="0" w:space="0" w:color="auto"/>
                            <w:right w:val="none" w:sz="0" w:space="0" w:color="auto"/>
                          </w:divBdr>
                        </w:div>
                        <w:div w:id="1267880702">
                          <w:marLeft w:val="640"/>
                          <w:marRight w:val="0"/>
                          <w:marTop w:val="0"/>
                          <w:marBottom w:val="0"/>
                          <w:divBdr>
                            <w:top w:val="none" w:sz="0" w:space="0" w:color="auto"/>
                            <w:left w:val="none" w:sz="0" w:space="0" w:color="auto"/>
                            <w:bottom w:val="none" w:sz="0" w:space="0" w:color="auto"/>
                            <w:right w:val="none" w:sz="0" w:space="0" w:color="auto"/>
                          </w:divBdr>
                        </w:div>
                        <w:div w:id="179778680">
                          <w:marLeft w:val="640"/>
                          <w:marRight w:val="0"/>
                          <w:marTop w:val="0"/>
                          <w:marBottom w:val="0"/>
                          <w:divBdr>
                            <w:top w:val="none" w:sz="0" w:space="0" w:color="auto"/>
                            <w:left w:val="none" w:sz="0" w:space="0" w:color="auto"/>
                            <w:bottom w:val="none" w:sz="0" w:space="0" w:color="auto"/>
                            <w:right w:val="none" w:sz="0" w:space="0" w:color="auto"/>
                          </w:divBdr>
                        </w:div>
                        <w:div w:id="35930953">
                          <w:marLeft w:val="640"/>
                          <w:marRight w:val="0"/>
                          <w:marTop w:val="0"/>
                          <w:marBottom w:val="0"/>
                          <w:divBdr>
                            <w:top w:val="none" w:sz="0" w:space="0" w:color="auto"/>
                            <w:left w:val="none" w:sz="0" w:space="0" w:color="auto"/>
                            <w:bottom w:val="none" w:sz="0" w:space="0" w:color="auto"/>
                            <w:right w:val="none" w:sz="0" w:space="0" w:color="auto"/>
                          </w:divBdr>
                        </w:div>
                        <w:div w:id="1905219435">
                          <w:marLeft w:val="640"/>
                          <w:marRight w:val="0"/>
                          <w:marTop w:val="0"/>
                          <w:marBottom w:val="0"/>
                          <w:divBdr>
                            <w:top w:val="none" w:sz="0" w:space="0" w:color="auto"/>
                            <w:left w:val="none" w:sz="0" w:space="0" w:color="auto"/>
                            <w:bottom w:val="none" w:sz="0" w:space="0" w:color="auto"/>
                            <w:right w:val="none" w:sz="0" w:space="0" w:color="auto"/>
                          </w:divBdr>
                        </w:div>
                        <w:div w:id="1210412622">
                          <w:marLeft w:val="640"/>
                          <w:marRight w:val="0"/>
                          <w:marTop w:val="0"/>
                          <w:marBottom w:val="0"/>
                          <w:divBdr>
                            <w:top w:val="none" w:sz="0" w:space="0" w:color="auto"/>
                            <w:left w:val="none" w:sz="0" w:space="0" w:color="auto"/>
                            <w:bottom w:val="none" w:sz="0" w:space="0" w:color="auto"/>
                            <w:right w:val="none" w:sz="0" w:space="0" w:color="auto"/>
                          </w:divBdr>
                        </w:div>
                        <w:div w:id="1165625701">
                          <w:marLeft w:val="640"/>
                          <w:marRight w:val="0"/>
                          <w:marTop w:val="0"/>
                          <w:marBottom w:val="0"/>
                          <w:divBdr>
                            <w:top w:val="none" w:sz="0" w:space="0" w:color="auto"/>
                            <w:left w:val="none" w:sz="0" w:space="0" w:color="auto"/>
                            <w:bottom w:val="none" w:sz="0" w:space="0" w:color="auto"/>
                            <w:right w:val="none" w:sz="0" w:space="0" w:color="auto"/>
                          </w:divBdr>
                        </w:div>
                        <w:div w:id="1743067879">
                          <w:marLeft w:val="640"/>
                          <w:marRight w:val="0"/>
                          <w:marTop w:val="0"/>
                          <w:marBottom w:val="0"/>
                          <w:divBdr>
                            <w:top w:val="none" w:sz="0" w:space="0" w:color="auto"/>
                            <w:left w:val="none" w:sz="0" w:space="0" w:color="auto"/>
                            <w:bottom w:val="none" w:sz="0" w:space="0" w:color="auto"/>
                            <w:right w:val="none" w:sz="0" w:space="0" w:color="auto"/>
                          </w:divBdr>
                        </w:div>
                        <w:div w:id="855734722">
                          <w:marLeft w:val="640"/>
                          <w:marRight w:val="0"/>
                          <w:marTop w:val="0"/>
                          <w:marBottom w:val="0"/>
                          <w:divBdr>
                            <w:top w:val="none" w:sz="0" w:space="0" w:color="auto"/>
                            <w:left w:val="none" w:sz="0" w:space="0" w:color="auto"/>
                            <w:bottom w:val="none" w:sz="0" w:space="0" w:color="auto"/>
                            <w:right w:val="none" w:sz="0" w:space="0" w:color="auto"/>
                          </w:divBdr>
                        </w:div>
                        <w:div w:id="994643158">
                          <w:marLeft w:val="640"/>
                          <w:marRight w:val="0"/>
                          <w:marTop w:val="0"/>
                          <w:marBottom w:val="0"/>
                          <w:divBdr>
                            <w:top w:val="none" w:sz="0" w:space="0" w:color="auto"/>
                            <w:left w:val="none" w:sz="0" w:space="0" w:color="auto"/>
                            <w:bottom w:val="none" w:sz="0" w:space="0" w:color="auto"/>
                            <w:right w:val="none" w:sz="0" w:space="0" w:color="auto"/>
                          </w:divBdr>
                        </w:div>
                        <w:div w:id="23796586">
                          <w:marLeft w:val="640"/>
                          <w:marRight w:val="0"/>
                          <w:marTop w:val="0"/>
                          <w:marBottom w:val="0"/>
                          <w:divBdr>
                            <w:top w:val="none" w:sz="0" w:space="0" w:color="auto"/>
                            <w:left w:val="none" w:sz="0" w:space="0" w:color="auto"/>
                            <w:bottom w:val="none" w:sz="0" w:space="0" w:color="auto"/>
                            <w:right w:val="none" w:sz="0" w:space="0" w:color="auto"/>
                          </w:divBdr>
                        </w:div>
                        <w:div w:id="785806839">
                          <w:marLeft w:val="640"/>
                          <w:marRight w:val="0"/>
                          <w:marTop w:val="0"/>
                          <w:marBottom w:val="0"/>
                          <w:divBdr>
                            <w:top w:val="none" w:sz="0" w:space="0" w:color="auto"/>
                            <w:left w:val="none" w:sz="0" w:space="0" w:color="auto"/>
                            <w:bottom w:val="none" w:sz="0" w:space="0" w:color="auto"/>
                            <w:right w:val="none" w:sz="0" w:space="0" w:color="auto"/>
                          </w:divBdr>
                        </w:div>
                        <w:div w:id="1027759685">
                          <w:marLeft w:val="640"/>
                          <w:marRight w:val="0"/>
                          <w:marTop w:val="0"/>
                          <w:marBottom w:val="0"/>
                          <w:divBdr>
                            <w:top w:val="none" w:sz="0" w:space="0" w:color="auto"/>
                            <w:left w:val="none" w:sz="0" w:space="0" w:color="auto"/>
                            <w:bottom w:val="none" w:sz="0" w:space="0" w:color="auto"/>
                            <w:right w:val="none" w:sz="0" w:space="0" w:color="auto"/>
                          </w:divBdr>
                        </w:div>
                        <w:div w:id="726027707">
                          <w:marLeft w:val="640"/>
                          <w:marRight w:val="0"/>
                          <w:marTop w:val="0"/>
                          <w:marBottom w:val="0"/>
                          <w:divBdr>
                            <w:top w:val="none" w:sz="0" w:space="0" w:color="auto"/>
                            <w:left w:val="none" w:sz="0" w:space="0" w:color="auto"/>
                            <w:bottom w:val="none" w:sz="0" w:space="0" w:color="auto"/>
                            <w:right w:val="none" w:sz="0" w:space="0" w:color="auto"/>
                          </w:divBdr>
                        </w:div>
                        <w:div w:id="407466098">
                          <w:marLeft w:val="640"/>
                          <w:marRight w:val="0"/>
                          <w:marTop w:val="0"/>
                          <w:marBottom w:val="0"/>
                          <w:divBdr>
                            <w:top w:val="none" w:sz="0" w:space="0" w:color="auto"/>
                            <w:left w:val="none" w:sz="0" w:space="0" w:color="auto"/>
                            <w:bottom w:val="none" w:sz="0" w:space="0" w:color="auto"/>
                            <w:right w:val="none" w:sz="0" w:space="0" w:color="auto"/>
                          </w:divBdr>
                        </w:div>
                        <w:div w:id="2118254600">
                          <w:marLeft w:val="640"/>
                          <w:marRight w:val="0"/>
                          <w:marTop w:val="0"/>
                          <w:marBottom w:val="0"/>
                          <w:divBdr>
                            <w:top w:val="none" w:sz="0" w:space="0" w:color="auto"/>
                            <w:left w:val="none" w:sz="0" w:space="0" w:color="auto"/>
                            <w:bottom w:val="none" w:sz="0" w:space="0" w:color="auto"/>
                            <w:right w:val="none" w:sz="0" w:space="0" w:color="auto"/>
                          </w:divBdr>
                        </w:div>
                        <w:div w:id="1254850475">
                          <w:marLeft w:val="640"/>
                          <w:marRight w:val="0"/>
                          <w:marTop w:val="0"/>
                          <w:marBottom w:val="0"/>
                          <w:divBdr>
                            <w:top w:val="none" w:sz="0" w:space="0" w:color="auto"/>
                            <w:left w:val="none" w:sz="0" w:space="0" w:color="auto"/>
                            <w:bottom w:val="none" w:sz="0" w:space="0" w:color="auto"/>
                            <w:right w:val="none" w:sz="0" w:space="0" w:color="auto"/>
                          </w:divBdr>
                        </w:div>
                        <w:div w:id="1670055689">
                          <w:marLeft w:val="640"/>
                          <w:marRight w:val="0"/>
                          <w:marTop w:val="0"/>
                          <w:marBottom w:val="0"/>
                          <w:divBdr>
                            <w:top w:val="none" w:sz="0" w:space="0" w:color="auto"/>
                            <w:left w:val="none" w:sz="0" w:space="0" w:color="auto"/>
                            <w:bottom w:val="none" w:sz="0" w:space="0" w:color="auto"/>
                            <w:right w:val="none" w:sz="0" w:space="0" w:color="auto"/>
                          </w:divBdr>
                        </w:div>
                        <w:div w:id="1755011101">
                          <w:marLeft w:val="640"/>
                          <w:marRight w:val="0"/>
                          <w:marTop w:val="0"/>
                          <w:marBottom w:val="0"/>
                          <w:divBdr>
                            <w:top w:val="none" w:sz="0" w:space="0" w:color="auto"/>
                            <w:left w:val="none" w:sz="0" w:space="0" w:color="auto"/>
                            <w:bottom w:val="none" w:sz="0" w:space="0" w:color="auto"/>
                            <w:right w:val="none" w:sz="0" w:space="0" w:color="auto"/>
                          </w:divBdr>
                        </w:div>
                        <w:div w:id="1970472643">
                          <w:marLeft w:val="640"/>
                          <w:marRight w:val="0"/>
                          <w:marTop w:val="0"/>
                          <w:marBottom w:val="0"/>
                          <w:divBdr>
                            <w:top w:val="none" w:sz="0" w:space="0" w:color="auto"/>
                            <w:left w:val="none" w:sz="0" w:space="0" w:color="auto"/>
                            <w:bottom w:val="none" w:sz="0" w:space="0" w:color="auto"/>
                            <w:right w:val="none" w:sz="0" w:space="0" w:color="auto"/>
                          </w:divBdr>
                        </w:div>
                        <w:div w:id="2010599571">
                          <w:marLeft w:val="640"/>
                          <w:marRight w:val="0"/>
                          <w:marTop w:val="0"/>
                          <w:marBottom w:val="0"/>
                          <w:divBdr>
                            <w:top w:val="none" w:sz="0" w:space="0" w:color="auto"/>
                            <w:left w:val="none" w:sz="0" w:space="0" w:color="auto"/>
                            <w:bottom w:val="none" w:sz="0" w:space="0" w:color="auto"/>
                            <w:right w:val="none" w:sz="0" w:space="0" w:color="auto"/>
                          </w:divBdr>
                        </w:div>
                        <w:div w:id="1239364797">
                          <w:marLeft w:val="640"/>
                          <w:marRight w:val="0"/>
                          <w:marTop w:val="0"/>
                          <w:marBottom w:val="0"/>
                          <w:divBdr>
                            <w:top w:val="none" w:sz="0" w:space="0" w:color="auto"/>
                            <w:left w:val="none" w:sz="0" w:space="0" w:color="auto"/>
                            <w:bottom w:val="none" w:sz="0" w:space="0" w:color="auto"/>
                            <w:right w:val="none" w:sz="0" w:space="0" w:color="auto"/>
                          </w:divBdr>
                        </w:div>
                        <w:div w:id="1303851362">
                          <w:marLeft w:val="640"/>
                          <w:marRight w:val="0"/>
                          <w:marTop w:val="0"/>
                          <w:marBottom w:val="0"/>
                          <w:divBdr>
                            <w:top w:val="none" w:sz="0" w:space="0" w:color="auto"/>
                            <w:left w:val="none" w:sz="0" w:space="0" w:color="auto"/>
                            <w:bottom w:val="none" w:sz="0" w:space="0" w:color="auto"/>
                            <w:right w:val="none" w:sz="0" w:space="0" w:color="auto"/>
                          </w:divBdr>
                        </w:div>
                        <w:div w:id="627318358">
                          <w:marLeft w:val="640"/>
                          <w:marRight w:val="0"/>
                          <w:marTop w:val="0"/>
                          <w:marBottom w:val="0"/>
                          <w:divBdr>
                            <w:top w:val="none" w:sz="0" w:space="0" w:color="auto"/>
                            <w:left w:val="none" w:sz="0" w:space="0" w:color="auto"/>
                            <w:bottom w:val="none" w:sz="0" w:space="0" w:color="auto"/>
                            <w:right w:val="none" w:sz="0" w:space="0" w:color="auto"/>
                          </w:divBdr>
                        </w:div>
                        <w:div w:id="1231841111">
                          <w:marLeft w:val="640"/>
                          <w:marRight w:val="0"/>
                          <w:marTop w:val="0"/>
                          <w:marBottom w:val="0"/>
                          <w:divBdr>
                            <w:top w:val="none" w:sz="0" w:space="0" w:color="auto"/>
                            <w:left w:val="none" w:sz="0" w:space="0" w:color="auto"/>
                            <w:bottom w:val="none" w:sz="0" w:space="0" w:color="auto"/>
                            <w:right w:val="none" w:sz="0" w:space="0" w:color="auto"/>
                          </w:divBdr>
                        </w:div>
                        <w:div w:id="521627640">
                          <w:marLeft w:val="640"/>
                          <w:marRight w:val="0"/>
                          <w:marTop w:val="0"/>
                          <w:marBottom w:val="0"/>
                          <w:divBdr>
                            <w:top w:val="none" w:sz="0" w:space="0" w:color="auto"/>
                            <w:left w:val="none" w:sz="0" w:space="0" w:color="auto"/>
                            <w:bottom w:val="none" w:sz="0" w:space="0" w:color="auto"/>
                            <w:right w:val="none" w:sz="0" w:space="0" w:color="auto"/>
                          </w:divBdr>
                        </w:div>
                        <w:div w:id="1222911072">
                          <w:marLeft w:val="640"/>
                          <w:marRight w:val="0"/>
                          <w:marTop w:val="0"/>
                          <w:marBottom w:val="0"/>
                          <w:divBdr>
                            <w:top w:val="none" w:sz="0" w:space="0" w:color="auto"/>
                            <w:left w:val="none" w:sz="0" w:space="0" w:color="auto"/>
                            <w:bottom w:val="none" w:sz="0" w:space="0" w:color="auto"/>
                            <w:right w:val="none" w:sz="0" w:space="0" w:color="auto"/>
                          </w:divBdr>
                        </w:div>
                        <w:div w:id="449205491">
                          <w:marLeft w:val="640"/>
                          <w:marRight w:val="0"/>
                          <w:marTop w:val="0"/>
                          <w:marBottom w:val="0"/>
                          <w:divBdr>
                            <w:top w:val="none" w:sz="0" w:space="0" w:color="auto"/>
                            <w:left w:val="none" w:sz="0" w:space="0" w:color="auto"/>
                            <w:bottom w:val="none" w:sz="0" w:space="0" w:color="auto"/>
                            <w:right w:val="none" w:sz="0" w:space="0" w:color="auto"/>
                          </w:divBdr>
                        </w:div>
                        <w:div w:id="140536792">
                          <w:marLeft w:val="640"/>
                          <w:marRight w:val="0"/>
                          <w:marTop w:val="0"/>
                          <w:marBottom w:val="0"/>
                          <w:divBdr>
                            <w:top w:val="none" w:sz="0" w:space="0" w:color="auto"/>
                            <w:left w:val="none" w:sz="0" w:space="0" w:color="auto"/>
                            <w:bottom w:val="none" w:sz="0" w:space="0" w:color="auto"/>
                            <w:right w:val="none" w:sz="0" w:space="0" w:color="auto"/>
                          </w:divBdr>
                        </w:div>
                        <w:div w:id="1639148538">
                          <w:marLeft w:val="640"/>
                          <w:marRight w:val="0"/>
                          <w:marTop w:val="0"/>
                          <w:marBottom w:val="0"/>
                          <w:divBdr>
                            <w:top w:val="none" w:sz="0" w:space="0" w:color="auto"/>
                            <w:left w:val="none" w:sz="0" w:space="0" w:color="auto"/>
                            <w:bottom w:val="none" w:sz="0" w:space="0" w:color="auto"/>
                            <w:right w:val="none" w:sz="0" w:space="0" w:color="auto"/>
                          </w:divBdr>
                        </w:div>
                        <w:div w:id="1960724148">
                          <w:marLeft w:val="640"/>
                          <w:marRight w:val="0"/>
                          <w:marTop w:val="0"/>
                          <w:marBottom w:val="0"/>
                          <w:divBdr>
                            <w:top w:val="none" w:sz="0" w:space="0" w:color="auto"/>
                            <w:left w:val="none" w:sz="0" w:space="0" w:color="auto"/>
                            <w:bottom w:val="none" w:sz="0" w:space="0" w:color="auto"/>
                            <w:right w:val="none" w:sz="0" w:space="0" w:color="auto"/>
                          </w:divBdr>
                        </w:div>
                        <w:div w:id="382481106">
                          <w:marLeft w:val="640"/>
                          <w:marRight w:val="0"/>
                          <w:marTop w:val="0"/>
                          <w:marBottom w:val="0"/>
                          <w:divBdr>
                            <w:top w:val="none" w:sz="0" w:space="0" w:color="auto"/>
                            <w:left w:val="none" w:sz="0" w:space="0" w:color="auto"/>
                            <w:bottom w:val="none" w:sz="0" w:space="0" w:color="auto"/>
                            <w:right w:val="none" w:sz="0" w:space="0" w:color="auto"/>
                          </w:divBdr>
                        </w:div>
                        <w:div w:id="1097679482">
                          <w:marLeft w:val="640"/>
                          <w:marRight w:val="0"/>
                          <w:marTop w:val="0"/>
                          <w:marBottom w:val="0"/>
                          <w:divBdr>
                            <w:top w:val="none" w:sz="0" w:space="0" w:color="auto"/>
                            <w:left w:val="none" w:sz="0" w:space="0" w:color="auto"/>
                            <w:bottom w:val="none" w:sz="0" w:space="0" w:color="auto"/>
                            <w:right w:val="none" w:sz="0" w:space="0" w:color="auto"/>
                          </w:divBdr>
                        </w:div>
                        <w:div w:id="1305817678">
                          <w:marLeft w:val="640"/>
                          <w:marRight w:val="0"/>
                          <w:marTop w:val="0"/>
                          <w:marBottom w:val="0"/>
                          <w:divBdr>
                            <w:top w:val="none" w:sz="0" w:space="0" w:color="auto"/>
                            <w:left w:val="none" w:sz="0" w:space="0" w:color="auto"/>
                            <w:bottom w:val="none" w:sz="0" w:space="0" w:color="auto"/>
                            <w:right w:val="none" w:sz="0" w:space="0" w:color="auto"/>
                          </w:divBdr>
                        </w:div>
                        <w:div w:id="1862089405">
                          <w:marLeft w:val="640"/>
                          <w:marRight w:val="0"/>
                          <w:marTop w:val="0"/>
                          <w:marBottom w:val="0"/>
                          <w:divBdr>
                            <w:top w:val="none" w:sz="0" w:space="0" w:color="auto"/>
                            <w:left w:val="none" w:sz="0" w:space="0" w:color="auto"/>
                            <w:bottom w:val="none" w:sz="0" w:space="0" w:color="auto"/>
                            <w:right w:val="none" w:sz="0" w:space="0" w:color="auto"/>
                          </w:divBdr>
                        </w:div>
                        <w:div w:id="106974466">
                          <w:marLeft w:val="640"/>
                          <w:marRight w:val="0"/>
                          <w:marTop w:val="0"/>
                          <w:marBottom w:val="0"/>
                          <w:divBdr>
                            <w:top w:val="none" w:sz="0" w:space="0" w:color="auto"/>
                            <w:left w:val="none" w:sz="0" w:space="0" w:color="auto"/>
                            <w:bottom w:val="none" w:sz="0" w:space="0" w:color="auto"/>
                            <w:right w:val="none" w:sz="0" w:space="0" w:color="auto"/>
                          </w:divBdr>
                        </w:div>
                        <w:div w:id="1994529734">
                          <w:marLeft w:val="640"/>
                          <w:marRight w:val="0"/>
                          <w:marTop w:val="0"/>
                          <w:marBottom w:val="0"/>
                          <w:divBdr>
                            <w:top w:val="none" w:sz="0" w:space="0" w:color="auto"/>
                            <w:left w:val="none" w:sz="0" w:space="0" w:color="auto"/>
                            <w:bottom w:val="none" w:sz="0" w:space="0" w:color="auto"/>
                            <w:right w:val="none" w:sz="0" w:space="0" w:color="auto"/>
                          </w:divBdr>
                        </w:div>
                      </w:divsChild>
                    </w:div>
                    <w:div w:id="1831479877">
                      <w:marLeft w:val="0"/>
                      <w:marRight w:val="0"/>
                      <w:marTop w:val="0"/>
                      <w:marBottom w:val="0"/>
                      <w:divBdr>
                        <w:top w:val="none" w:sz="0" w:space="0" w:color="auto"/>
                        <w:left w:val="none" w:sz="0" w:space="0" w:color="auto"/>
                        <w:bottom w:val="none" w:sz="0" w:space="0" w:color="auto"/>
                        <w:right w:val="none" w:sz="0" w:space="0" w:color="auto"/>
                      </w:divBdr>
                      <w:divsChild>
                        <w:div w:id="972439336">
                          <w:marLeft w:val="640"/>
                          <w:marRight w:val="0"/>
                          <w:marTop w:val="0"/>
                          <w:marBottom w:val="0"/>
                          <w:divBdr>
                            <w:top w:val="none" w:sz="0" w:space="0" w:color="auto"/>
                            <w:left w:val="none" w:sz="0" w:space="0" w:color="auto"/>
                            <w:bottom w:val="none" w:sz="0" w:space="0" w:color="auto"/>
                            <w:right w:val="none" w:sz="0" w:space="0" w:color="auto"/>
                          </w:divBdr>
                        </w:div>
                        <w:div w:id="1839805469">
                          <w:marLeft w:val="640"/>
                          <w:marRight w:val="0"/>
                          <w:marTop w:val="0"/>
                          <w:marBottom w:val="0"/>
                          <w:divBdr>
                            <w:top w:val="none" w:sz="0" w:space="0" w:color="auto"/>
                            <w:left w:val="none" w:sz="0" w:space="0" w:color="auto"/>
                            <w:bottom w:val="none" w:sz="0" w:space="0" w:color="auto"/>
                            <w:right w:val="none" w:sz="0" w:space="0" w:color="auto"/>
                          </w:divBdr>
                        </w:div>
                        <w:div w:id="1247612041">
                          <w:marLeft w:val="640"/>
                          <w:marRight w:val="0"/>
                          <w:marTop w:val="0"/>
                          <w:marBottom w:val="0"/>
                          <w:divBdr>
                            <w:top w:val="none" w:sz="0" w:space="0" w:color="auto"/>
                            <w:left w:val="none" w:sz="0" w:space="0" w:color="auto"/>
                            <w:bottom w:val="none" w:sz="0" w:space="0" w:color="auto"/>
                            <w:right w:val="none" w:sz="0" w:space="0" w:color="auto"/>
                          </w:divBdr>
                        </w:div>
                        <w:div w:id="1600455153">
                          <w:marLeft w:val="640"/>
                          <w:marRight w:val="0"/>
                          <w:marTop w:val="0"/>
                          <w:marBottom w:val="0"/>
                          <w:divBdr>
                            <w:top w:val="none" w:sz="0" w:space="0" w:color="auto"/>
                            <w:left w:val="none" w:sz="0" w:space="0" w:color="auto"/>
                            <w:bottom w:val="none" w:sz="0" w:space="0" w:color="auto"/>
                            <w:right w:val="none" w:sz="0" w:space="0" w:color="auto"/>
                          </w:divBdr>
                        </w:div>
                        <w:div w:id="80417785">
                          <w:marLeft w:val="640"/>
                          <w:marRight w:val="0"/>
                          <w:marTop w:val="0"/>
                          <w:marBottom w:val="0"/>
                          <w:divBdr>
                            <w:top w:val="none" w:sz="0" w:space="0" w:color="auto"/>
                            <w:left w:val="none" w:sz="0" w:space="0" w:color="auto"/>
                            <w:bottom w:val="none" w:sz="0" w:space="0" w:color="auto"/>
                            <w:right w:val="none" w:sz="0" w:space="0" w:color="auto"/>
                          </w:divBdr>
                        </w:div>
                        <w:div w:id="1022558612">
                          <w:marLeft w:val="640"/>
                          <w:marRight w:val="0"/>
                          <w:marTop w:val="0"/>
                          <w:marBottom w:val="0"/>
                          <w:divBdr>
                            <w:top w:val="none" w:sz="0" w:space="0" w:color="auto"/>
                            <w:left w:val="none" w:sz="0" w:space="0" w:color="auto"/>
                            <w:bottom w:val="none" w:sz="0" w:space="0" w:color="auto"/>
                            <w:right w:val="none" w:sz="0" w:space="0" w:color="auto"/>
                          </w:divBdr>
                        </w:div>
                        <w:div w:id="136268424">
                          <w:marLeft w:val="640"/>
                          <w:marRight w:val="0"/>
                          <w:marTop w:val="0"/>
                          <w:marBottom w:val="0"/>
                          <w:divBdr>
                            <w:top w:val="none" w:sz="0" w:space="0" w:color="auto"/>
                            <w:left w:val="none" w:sz="0" w:space="0" w:color="auto"/>
                            <w:bottom w:val="none" w:sz="0" w:space="0" w:color="auto"/>
                            <w:right w:val="none" w:sz="0" w:space="0" w:color="auto"/>
                          </w:divBdr>
                        </w:div>
                        <w:div w:id="1562013656">
                          <w:marLeft w:val="640"/>
                          <w:marRight w:val="0"/>
                          <w:marTop w:val="0"/>
                          <w:marBottom w:val="0"/>
                          <w:divBdr>
                            <w:top w:val="none" w:sz="0" w:space="0" w:color="auto"/>
                            <w:left w:val="none" w:sz="0" w:space="0" w:color="auto"/>
                            <w:bottom w:val="none" w:sz="0" w:space="0" w:color="auto"/>
                            <w:right w:val="none" w:sz="0" w:space="0" w:color="auto"/>
                          </w:divBdr>
                        </w:div>
                        <w:div w:id="1763336984">
                          <w:marLeft w:val="640"/>
                          <w:marRight w:val="0"/>
                          <w:marTop w:val="0"/>
                          <w:marBottom w:val="0"/>
                          <w:divBdr>
                            <w:top w:val="none" w:sz="0" w:space="0" w:color="auto"/>
                            <w:left w:val="none" w:sz="0" w:space="0" w:color="auto"/>
                            <w:bottom w:val="none" w:sz="0" w:space="0" w:color="auto"/>
                            <w:right w:val="none" w:sz="0" w:space="0" w:color="auto"/>
                          </w:divBdr>
                        </w:div>
                        <w:div w:id="868181854">
                          <w:marLeft w:val="640"/>
                          <w:marRight w:val="0"/>
                          <w:marTop w:val="0"/>
                          <w:marBottom w:val="0"/>
                          <w:divBdr>
                            <w:top w:val="none" w:sz="0" w:space="0" w:color="auto"/>
                            <w:left w:val="none" w:sz="0" w:space="0" w:color="auto"/>
                            <w:bottom w:val="none" w:sz="0" w:space="0" w:color="auto"/>
                            <w:right w:val="none" w:sz="0" w:space="0" w:color="auto"/>
                          </w:divBdr>
                        </w:div>
                        <w:div w:id="598025093">
                          <w:marLeft w:val="640"/>
                          <w:marRight w:val="0"/>
                          <w:marTop w:val="0"/>
                          <w:marBottom w:val="0"/>
                          <w:divBdr>
                            <w:top w:val="none" w:sz="0" w:space="0" w:color="auto"/>
                            <w:left w:val="none" w:sz="0" w:space="0" w:color="auto"/>
                            <w:bottom w:val="none" w:sz="0" w:space="0" w:color="auto"/>
                            <w:right w:val="none" w:sz="0" w:space="0" w:color="auto"/>
                          </w:divBdr>
                        </w:div>
                        <w:div w:id="1197159527">
                          <w:marLeft w:val="640"/>
                          <w:marRight w:val="0"/>
                          <w:marTop w:val="0"/>
                          <w:marBottom w:val="0"/>
                          <w:divBdr>
                            <w:top w:val="none" w:sz="0" w:space="0" w:color="auto"/>
                            <w:left w:val="none" w:sz="0" w:space="0" w:color="auto"/>
                            <w:bottom w:val="none" w:sz="0" w:space="0" w:color="auto"/>
                            <w:right w:val="none" w:sz="0" w:space="0" w:color="auto"/>
                          </w:divBdr>
                        </w:div>
                        <w:div w:id="1843280201">
                          <w:marLeft w:val="640"/>
                          <w:marRight w:val="0"/>
                          <w:marTop w:val="0"/>
                          <w:marBottom w:val="0"/>
                          <w:divBdr>
                            <w:top w:val="none" w:sz="0" w:space="0" w:color="auto"/>
                            <w:left w:val="none" w:sz="0" w:space="0" w:color="auto"/>
                            <w:bottom w:val="none" w:sz="0" w:space="0" w:color="auto"/>
                            <w:right w:val="none" w:sz="0" w:space="0" w:color="auto"/>
                          </w:divBdr>
                        </w:div>
                        <w:div w:id="1331255257">
                          <w:marLeft w:val="640"/>
                          <w:marRight w:val="0"/>
                          <w:marTop w:val="0"/>
                          <w:marBottom w:val="0"/>
                          <w:divBdr>
                            <w:top w:val="none" w:sz="0" w:space="0" w:color="auto"/>
                            <w:left w:val="none" w:sz="0" w:space="0" w:color="auto"/>
                            <w:bottom w:val="none" w:sz="0" w:space="0" w:color="auto"/>
                            <w:right w:val="none" w:sz="0" w:space="0" w:color="auto"/>
                          </w:divBdr>
                        </w:div>
                        <w:div w:id="1217666123">
                          <w:marLeft w:val="640"/>
                          <w:marRight w:val="0"/>
                          <w:marTop w:val="0"/>
                          <w:marBottom w:val="0"/>
                          <w:divBdr>
                            <w:top w:val="none" w:sz="0" w:space="0" w:color="auto"/>
                            <w:left w:val="none" w:sz="0" w:space="0" w:color="auto"/>
                            <w:bottom w:val="none" w:sz="0" w:space="0" w:color="auto"/>
                            <w:right w:val="none" w:sz="0" w:space="0" w:color="auto"/>
                          </w:divBdr>
                        </w:div>
                        <w:div w:id="1941057921">
                          <w:marLeft w:val="640"/>
                          <w:marRight w:val="0"/>
                          <w:marTop w:val="0"/>
                          <w:marBottom w:val="0"/>
                          <w:divBdr>
                            <w:top w:val="none" w:sz="0" w:space="0" w:color="auto"/>
                            <w:left w:val="none" w:sz="0" w:space="0" w:color="auto"/>
                            <w:bottom w:val="none" w:sz="0" w:space="0" w:color="auto"/>
                            <w:right w:val="none" w:sz="0" w:space="0" w:color="auto"/>
                          </w:divBdr>
                        </w:div>
                        <w:div w:id="718086792">
                          <w:marLeft w:val="640"/>
                          <w:marRight w:val="0"/>
                          <w:marTop w:val="0"/>
                          <w:marBottom w:val="0"/>
                          <w:divBdr>
                            <w:top w:val="none" w:sz="0" w:space="0" w:color="auto"/>
                            <w:left w:val="none" w:sz="0" w:space="0" w:color="auto"/>
                            <w:bottom w:val="none" w:sz="0" w:space="0" w:color="auto"/>
                            <w:right w:val="none" w:sz="0" w:space="0" w:color="auto"/>
                          </w:divBdr>
                        </w:div>
                        <w:div w:id="1429812710">
                          <w:marLeft w:val="640"/>
                          <w:marRight w:val="0"/>
                          <w:marTop w:val="0"/>
                          <w:marBottom w:val="0"/>
                          <w:divBdr>
                            <w:top w:val="none" w:sz="0" w:space="0" w:color="auto"/>
                            <w:left w:val="none" w:sz="0" w:space="0" w:color="auto"/>
                            <w:bottom w:val="none" w:sz="0" w:space="0" w:color="auto"/>
                            <w:right w:val="none" w:sz="0" w:space="0" w:color="auto"/>
                          </w:divBdr>
                        </w:div>
                        <w:div w:id="1503350049">
                          <w:marLeft w:val="640"/>
                          <w:marRight w:val="0"/>
                          <w:marTop w:val="0"/>
                          <w:marBottom w:val="0"/>
                          <w:divBdr>
                            <w:top w:val="none" w:sz="0" w:space="0" w:color="auto"/>
                            <w:left w:val="none" w:sz="0" w:space="0" w:color="auto"/>
                            <w:bottom w:val="none" w:sz="0" w:space="0" w:color="auto"/>
                            <w:right w:val="none" w:sz="0" w:space="0" w:color="auto"/>
                          </w:divBdr>
                        </w:div>
                        <w:div w:id="49692063">
                          <w:marLeft w:val="640"/>
                          <w:marRight w:val="0"/>
                          <w:marTop w:val="0"/>
                          <w:marBottom w:val="0"/>
                          <w:divBdr>
                            <w:top w:val="none" w:sz="0" w:space="0" w:color="auto"/>
                            <w:left w:val="none" w:sz="0" w:space="0" w:color="auto"/>
                            <w:bottom w:val="none" w:sz="0" w:space="0" w:color="auto"/>
                            <w:right w:val="none" w:sz="0" w:space="0" w:color="auto"/>
                          </w:divBdr>
                        </w:div>
                        <w:div w:id="362872902">
                          <w:marLeft w:val="640"/>
                          <w:marRight w:val="0"/>
                          <w:marTop w:val="0"/>
                          <w:marBottom w:val="0"/>
                          <w:divBdr>
                            <w:top w:val="none" w:sz="0" w:space="0" w:color="auto"/>
                            <w:left w:val="none" w:sz="0" w:space="0" w:color="auto"/>
                            <w:bottom w:val="none" w:sz="0" w:space="0" w:color="auto"/>
                            <w:right w:val="none" w:sz="0" w:space="0" w:color="auto"/>
                          </w:divBdr>
                        </w:div>
                        <w:div w:id="41566649">
                          <w:marLeft w:val="640"/>
                          <w:marRight w:val="0"/>
                          <w:marTop w:val="0"/>
                          <w:marBottom w:val="0"/>
                          <w:divBdr>
                            <w:top w:val="none" w:sz="0" w:space="0" w:color="auto"/>
                            <w:left w:val="none" w:sz="0" w:space="0" w:color="auto"/>
                            <w:bottom w:val="none" w:sz="0" w:space="0" w:color="auto"/>
                            <w:right w:val="none" w:sz="0" w:space="0" w:color="auto"/>
                          </w:divBdr>
                        </w:div>
                        <w:div w:id="1825465881">
                          <w:marLeft w:val="640"/>
                          <w:marRight w:val="0"/>
                          <w:marTop w:val="0"/>
                          <w:marBottom w:val="0"/>
                          <w:divBdr>
                            <w:top w:val="none" w:sz="0" w:space="0" w:color="auto"/>
                            <w:left w:val="none" w:sz="0" w:space="0" w:color="auto"/>
                            <w:bottom w:val="none" w:sz="0" w:space="0" w:color="auto"/>
                            <w:right w:val="none" w:sz="0" w:space="0" w:color="auto"/>
                          </w:divBdr>
                        </w:div>
                        <w:div w:id="84882248">
                          <w:marLeft w:val="640"/>
                          <w:marRight w:val="0"/>
                          <w:marTop w:val="0"/>
                          <w:marBottom w:val="0"/>
                          <w:divBdr>
                            <w:top w:val="none" w:sz="0" w:space="0" w:color="auto"/>
                            <w:left w:val="none" w:sz="0" w:space="0" w:color="auto"/>
                            <w:bottom w:val="none" w:sz="0" w:space="0" w:color="auto"/>
                            <w:right w:val="none" w:sz="0" w:space="0" w:color="auto"/>
                          </w:divBdr>
                        </w:div>
                        <w:div w:id="1987470606">
                          <w:marLeft w:val="640"/>
                          <w:marRight w:val="0"/>
                          <w:marTop w:val="0"/>
                          <w:marBottom w:val="0"/>
                          <w:divBdr>
                            <w:top w:val="none" w:sz="0" w:space="0" w:color="auto"/>
                            <w:left w:val="none" w:sz="0" w:space="0" w:color="auto"/>
                            <w:bottom w:val="none" w:sz="0" w:space="0" w:color="auto"/>
                            <w:right w:val="none" w:sz="0" w:space="0" w:color="auto"/>
                          </w:divBdr>
                        </w:div>
                        <w:div w:id="1615987764">
                          <w:marLeft w:val="640"/>
                          <w:marRight w:val="0"/>
                          <w:marTop w:val="0"/>
                          <w:marBottom w:val="0"/>
                          <w:divBdr>
                            <w:top w:val="none" w:sz="0" w:space="0" w:color="auto"/>
                            <w:left w:val="none" w:sz="0" w:space="0" w:color="auto"/>
                            <w:bottom w:val="none" w:sz="0" w:space="0" w:color="auto"/>
                            <w:right w:val="none" w:sz="0" w:space="0" w:color="auto"/>
                          </w:divBdr>
                        </w:div>
                        <w:div w:id="1132021988">
                          <w:marLeft w:val="640"/>
                          <w:marRight w:val="0"/>
                          <w:marTop w:val="0"/>
                          <w:marBottom w:val="0"/>
                          <w:divBdr>
                            <w:top w:val="none" w:sz="0" w:space="0" w:color="auto"/>
                            <w:left w:val="none" w:sz="0" w:space="0" w:color="auto"/>
                            <w:bottom w:val="none" w:sz="0" w:space="0" w:color="auto"/>
                            <w:right w:val="none" w:sz="0" w:space="0" w:color="auto"/>
                          </w:divBdr>
                        </w:div>
                        <w:div w:id="2106414473">
                          <w:marLeft w:val="640"/>
                          <w:marRight w:val="0"/>
                          <w:marTop w:val="0"/>
                          <w:marBottom w:val="0"/>
                          <w:divBdr>
                            <w:top w:val="none" w:sz="0" w:space="0" w:color="auto"/>
                            <w:left w:val="none" w:sz="0" w:space="0" w:color="auto"/>
                            <w:bottom w:val="none" w:sz="0" w:space="0" w:color="auto"/>
                            <w:right w:val="none" w:sz="0" w:space="0" w:color="auto"/>
                          </w:divBdr>
                        </w:div>
                        <w:div w:id="2049597106">
                          <w:marLeft w:val="640"/>
                          <w:marRight w:val="0"/>
                          <w:marTop w:val="0"/>
                          <w:marBottom w:val="0"/>
                          <w:divBdr>
                            <w:top w:val="none" w:sz="0" w:space="0" w:color="auto"/>
                            <w:left w:val="none" w:sz="0" w:space="0" w:color="auto"/>
                            <w:bottom w:val="none" w:sz="0" w:space="0" w:color="auto"/>
                            <w:right w:val="none" w:sz="0" w:space="0" w:color="auto"/>
                          </w:divBdr>
                        </w:div>
                        <w:div w:id="1870411027">
                          <w:marLeft w:val="640"/>
                          <w:marRight w:val="0"/>
                          <w:marTop w:val="0"/>
                          <w:marBottom w:val="0"/>
                          <w:divBdr>
                            <w:top w:val="none" w:sz="0" w:space="0" w:color="auto"/>
                            <w:left w:val="none" w:sz="0" w:space="0" w:color="auto"/>
                            <w:bottom w:val="none" w:sz="0" w:space="0" w:color="auto"/>
                            <w:right w:val="none" w:sz="0" w:space="0" w:color="auto"/>
                          </w:divBdr>
                        </w:div>
                        <w:div w:id="559247668">
                          <w:marLeft w:val="640"/>
                          <w:marRight w:val="0"/>
                          <w:marTop w:val="0"/>
                          <w:marBottom w:val="0"/>
                          <w:divBdr>
                            <w:top w:val="none" w:sz="0" w:space="0" w:color="auto"/>
                            <w:left w:val="none" w:sz="0" w:space="0" w:color="auto"/>
                            <w:bottom w:val="none" w:sz="0" w:space="0" w:color="auto"/>
                            <w:right w:val="none" w:sz="0" w:space="0" w:color="auto"/>
                          </w:divBdr>
                        </w:div>
                        <w:div w:id="112553070">
                          <w:marLeft w:val="640"/>
                          <w:marRight w:val="0"/>
                          <w:marTop w:val="0"/>
                          <w:marBottom w:val="0"/>
                          <w:divBdr>
                            <w:top w:val="none" w:sz="0" w:space="0" w:color="auto"/>
                            <w:left w:val="none" w:sz="0" w:space="0" w:color="auto"/>
                            <w:bottom w:val="none" w:sz="0" w:space="0" w:color="auto"/>
                            <w:right w:val="none" w:sz="0" w:space="0" w:color="auto"/>
                          </w:divBdr>
                        </w:div>
                        <w:div w:id="1498036986">
                          <w:marLeft w:val="640"/>
                          <w:marRight w:val="0"/>
                          <w:marTop w:val="0"/>
                          <w:marBottom w:val="0"/>
                          <w:divBdr>
                            <w:top w:val="none" w:sz="0" w:space="0" w:color="auto"/>
                            <w:left w:val="none" w:sz="0" w:space="0" w:color="auto"/>
                            <w:bottom w:val="none" w:sz="0" w:space="0" w:color="auto"/>
                            <w:right w:val="none" w:sz="0" w:space="0" w:color="auto"/>
                          </w:divBdr>
                        </w:div>
                        <w:div w:id="583761058">
                          <w:marLeft w:val="640"/>
                          <w:marRight w:val="0"/>
                          <w:marTop w:val="0"/>
                          <w:marBottom w:val="0"/>
                          <w:divBdr>
                            <w:top w:val="none" w:sz="0" w:space="0" w:color="auto"/>
                            <w:left w:val="none" w:sz="0" w:space="0" w:color="auto"/>
                            <w:bottom w:val="none" w:sz="0" w:space="0" w:color="auto"/>
                            <w:right w:val="none" w:sz="0" w:space="0" w:color="auto"/>
                          </w:divBdr>
                        </w:div>
                        <w:div w:id="249898532">
                          <w:marLeft w:val="640"/>
                          <w:marRight w:val="0"/>
                          <w:marTop w:val="0"/>
                          <w:marBottom w:val="0"/>
                          <w:divBdr>
                            <w:top w:val="none" w:sz="0" w:space="0" w:color="auto"/>
                            <w:left w:val="none" w:sz="0" w:space="0" w:color="auto"/>
                            <w:bottom w:val="none" w:sz="0" w:space="0" w:color="auto"/>
                            <w:right w:val="none" w:sz="0" w:space="0" w:color="auto"/>
                          </w:divBdr>
                        </w:div>
                        <w:div w:id="1385568684">
                          <w:marLeft w:val="640"/>
                          <w:marRight w:val="0"/>
                          <w:marTop w:val="0"/>
                          <w:marBottom w:val="0"/>
                          <w:divBdr>
                            <w:top w:val="none" w:sz="0" w:space="0" w:color="auto"/>
                            <w:left w:val="none" w:sz="0" w:space="0" w:color="auto"/>
                            <w:bottom w:val="none" w:sz="0" w:space="0" w:color="auto"/>
                            <w:right w:val="none" w:sz="0" w:space="0" w:color="auto"/>
                          </w:divBdr>
                        </w:div>
                        <w:div w:id="1513685496">
                          <w:marLeft w:val="640"/>
                          <w:marRight w:val="0"/>
                          <w:marTop w:val="0"/>
                          <w:marBottom w:val="0"/>
                          <w:divBdr>
                            <w:top w:val="none" w:sz="0" w:space="0" w:color="auto"/>
                            <w:left w:val="none" w:sz="0" w:space="0" w:color="auto"/>
                            <w:bottom w:val="none" w:sz="0" w:space="0" w:color="auto"/>
                            <w:right w:val="none" w:sz="0" w:space="0" w:color="auto"/>
                          </w:divBdr>
                        </w:div>
                        <w:div w:id="2142918990">
                          <w:marLeft w:val="640"/>
                          <w:marRight w:val="0"/>
                          <w:marTop w:val="0"/>
                          <w:marBottom w:val="0"/>
                          <w:divBdr>
                            <w:top w:val="none" w:sz="0" w:space="0" w:color="auto"/>
                            <w:left w:val="none" w:sz="0" w:space="0" w:color="auto"/>
                            <w:bottom w:val="none" w:sz="0" w:space="0" w:color="auto"/>
                            <w:right w:val="none" w:sz="0" w:space="0" w:color="auto"/>
                          </w:divBdr>
                        </w:div>
                        <w:div w:id="412973450">
                          <w:marLeft w:val="640"/>
                          <w:marRight w:val="0"/>
                          <w:marTop w:val="0"/>
                          <w:marBottom w:val="0"/>
                          <w:divBdr>
                            <w:top w:val="none" w:sz="0" w:space="0" w:color="auto"/>
                            <w:left w:val="none" w:sz="0" w:space="0" w:color="auto"/>
                            <w:bottom w:val="none" w:sz="0" w:space="0" w:color="auto"/>
                            <w:right w:val="none" w:sz="0" w:space="0" w:color="auto"/>
                          </w:divBdr>
                        </w:div>
                        <w:div w:id="1318922586">
                          <w:marLeft w:val="640"/>
                          <w:marRight w:val="0"/>
                          <w:marTop w:val="0"/>
                          <w:marBottom w:val="0"/>
                          <w:divBdr>
                            <w:top w:val="none" w:sz="0" w:space="0" w:color="auto"/>
                            <w:left w:val="none" w:sz="0" w:space="0" w:color="auto"/>
                            <w:bottom w:val="none" w:sz="0" w:space="0" w:color="auto"/>
                            <w:right w:val="none" w:sz="0" w:space="0" w:color="auto"/>
                          </w:divBdr>
                        </w:div>
                        <w:div w:id="16397605">
                          <w:marLeft w:val="640"/>
                          <w:marRight w:val="0"/>
                          <w:marTop w:val="0"/>
                          <w:marBottom w:val="0"/>
                          <w:divBdr>
                            <w:top w:val="none" w:sz="0" w:space="0" w:color="auto"/>
                            <w:left w:val="none" w:sz="0" w:space="0" w:color="auto"/>
                            <w:bottom w:val="none" w:sz="0" w:space="0" w:color="auto"/>
                            <w:right w:val="none" w:sz="0" w:space="0" w:color="auto"/>
                          </w:divBdr>
                        </w:div>
                      </w:divsChild>
                    </w:div>
                    <w:div w:id="1682387654">
                      <w:marLeft w:val="0"/>
                      <w:marRight w:val="0"/>
                      <w:marTop w:val="0"/>
                      <w:marBottom w:val="0"/>
                      <w:divBdr>
                        <w:top w:val="none" w:sz="0" w:space="0" w:color="auto"/>
                        <w:left w:val="none" w:sz="0" w:space="0" w:color="auto"/>
                        <w:bottom w:val="none" w:sz="0" w:space="0" w:color="auto"/>
                        <w:right w:val="none" w:sz="0" w:space="0" w:color="auto"/>
                      </w:divBdr>
                      <w:divsChild>
                        <w:div w:id="1213495927">
                          <w:marLeft w:val="640"/>
                          <w:marRight w:val="0"/>
                          <w:marTop w:val="0"/>
                          <w:marBottom w:val="0"/>
                          <w:divBdr>
                            <w:top w:val="none" w:sz="0" w:space="0" w:color="auto"/>
                            <w:left w:val="none" w:sz="0" w:space="0" w:color="auto"/>
                            <w:bottom w:val="none" w:sz="0" w:space="0" w:color="auto"/>
                            <w:right w:val="none" w:sz="0" w:space="0" w:color="auto"/>
                          </w:divBdr>
                        </w:div>
                        <w:div w:id="1503349553">
                          <w:marLeft w:val="640"/>
                          <w:marRight w:val="0"/>
                          <w:marTop w:val="0"/>
                          <w:marBottom w:val="0"/>
                          <w:divBdr>
                            <w:top w:val="none" w:sz="0" w:space="0" w:color="auto"/>
                            <w:left w:val="none" w:sz="0" w:space="0" w:color="auto"/>
                            <w:bottom w:val="none" w:sz="0" w:space="0" w:color="auto"/>
                            <w:right w:val="none" w:sz="0" w:space="0" w:color="auto"/>
                          </w:divBdr>
                        </w:div>
                        <w:div w:id="815727205">
                          <w:marLeft w:val="640"/>
                          <w:marRight w:val="0"/>
                          <w:marTop w:val="0"/>
                          <w:marBottom w:val="0"/>
                          <w:divBdr>
                            <w:top w:val="none" w:sz="0" w:space="0" w:color="auto"/>
                            <w:left w:val="none" w:sz="0" w:space="0" w:color="auto"/>
                            <w:bottom w:val="none" w:sz="0" w:space="0" w:color="auto"/>
                            <w:right w:val="none" w:sz="0" w:space="0" w:color="auto"/>
                          </w:divBdr>
                        </w:div>
                        <w:div w:id="1735737002">
                          <w:marLeft w:val="640"/>
                          <w:marRight w:val="0"/>
                          <w:marTop w:val="0"/>
                          <w:marBottom w:val="0"/>
                          <w:divBdr>
                            <w:top w:val="none" w:sz="0" w:space="0" w:color="auto"/>
                            <w:left w:val="none" w:sz="0" w:space="0" w:color="auto"/>
                            <w:bottom w:val="none" w:sz="0" w:space="0" w:color="auto"/>
                            <w:right w:val="none" w:sz="0" w:space="0" w:color="auto"/>
                          </w:divBdr>
                        </w:div>
                        <w:div w:id="287513365">
                          <w:marLeft w:val="640"/>
                          <w:marRight w:val="0"/>
                          <w:marTop w:val="0"/>
                          <w:marBottom w:val="0"/>
                          <w:divBdr>
                            <w:top w:val="none" w:sz="0" w:space="0" w:color="auto"/>
                            <w:left w:val="none" w:sz="0" w:space="0" w:color="auto"/>
                            <w:bottom w:val="none" w:sz="0" w:space="0" w:color="auto"/>
                            <w:right w:val="none" w:sz="0" w:space="0" w:color="auto"/>
                          </w:divBdr>
                        </w:div>
                        <w:div w:id="1936327228">
                          <w:marLeft w:val="640"/>
                          <w:marRight w:val="0"/>
                          <w:marTop w:val="0"/>
                          <w:marBottom w:val="0"/>
                          <w:divBdr>
                            <w:top w:val="none" w:sz="0" w:space="0" w:color="auto"/>
                            <w:left w:val="none" w:sz="0" w:space="0" w:color="auto"/>
                            <w:bottom w:val="none" w:sz="0" w:space="0" w:color="auto"/>
                            <w:right w:val="none" w:sz="0" w:space="0" w:color="auto"/>
                          </w:divBdr>
                        </w:div>
                        <w:div w:id="1319192751">
                          <w:marLeft w:val="640"/>
                          <w:marRight w:val="0"/>
                          <w:marTop w:val="0"/>
                          <w:marBottom w:val="0"/>
                          <w:divBdr>
                            <w:top w:val="none" w:sz="0" w:space="0" w:color="auto"/>
                            <w:left w:val="none" w:sz="0" w:space="0" w:color="auto"/>
                            <w:bottom w:val="none" w:sz="0" w:space="0" w:color="auto"/>
                            <w:right w:val="none" w:sz="0" w:space="0" w:color="auto"/>
                          </w:divBdr>
                        </w:div>
                        <w:div w:id="1902133978">
                          <w:marLeft w:val="640"/>
                          <w:marRight w:val="0"/>
                          <w:marTop w:val="0"/>
                          <w:marBottom w:val="0"/>
                          <w:divBdr>
                            <w:top w:val="none" w:sz="0" w:space="0" w:color="auto"/>
                            <w:left w:val="none" w:sz="0" w:space="0" w:color="auto"/>
                            <w:bottom w:val="none" w:sz="0" w:space="0" w:color="auto"/>
                            <w:right w:val="none" w:sz="0" w:space="0" w:color="auto"/>
                          </w:divBdr>
                        </w:div>
                        <w:div w:id="973753354">
                          <w:marLeft w:val="640"/>
                          <w:marRight w:val="0"/>
                          <w:marTop w:val="0"/>
                          <w:marBottom w:val="0"/>
                          <w:divBdr>
                            <w:top w:val="none" w:sz="0" w:space="0" w:color="auto"/>
                            <w:left w:val="none" w:sz="0" w:space="0" w:color="auto"/>
                            <w:bottom w:val="none" w:sz="0" w:space="0" w:color="auto"/>
                            <w:right w:val="none" w:sz="0" w:space="0" w:color="auto"/>
                          </w:divBdr>
                        </w:div>
                        <w:div w:id="1116095055">
                          <w:marLeft w:val="640"/>
                          <w:marRight w:val="0"/>
                          <w:marTop w:val="0"/>
                          <w:marBottom w:val="0"/>
                          <w:divBdr>
                            <w:top w:val="none" w:sz="0" w:space="0" w:color="auto"/>
                            <w:left w:val="none" w:sz="0" w:space="0" w:color="auto"/>
                            <w:bottom w:val="none" w:sz="0" w:space="0" w:color="auto"/>
                            <w:right w:val="none" w:sz="0" w:space="0" w:color="auto"/>
                          </w:divBdr>
                        </w:div>
                        <w:div w:id="1978409662">
                          <w:marLeft w:val="640"/>
                          <w:marRight w:val="0"/>
                          <w:marTop w:val="0"/>
                          <w:marBottom w:val="0"/>
                          <w:divBdr>
                            <w:top w:val="none" w:sz="0" w:space="0" w:color="auto"/>
                            <w:left w:val="none" w:sz="0" w:space="0" w:color="auto"/>
                            <w:bottom w:val="none" w:sz="0" w:space="0" w:color="auto"/>
                            <w:right w:val="none" w:sz="0" w:space="0" w:color="auto"/>
                          </w:divBdr>
                        </w:div>
                        <w:div w:id="1382291447">
                          <w:marLeft w:val="640"/>
                          <w:marRight w:val="0"/>
                          <w:marTop w:val="0"/>
                          <w:marBottom w:val="0"/>
                          <w:divBdr>
                            <w:top w:val="none" w:sz="0" w:space="0" w:color="auto"/>
                            <w:left w:val="none" w:sz="0" w:space="0" w:color="auto"/>
                            <w:bottom w:val="none" w:sz="0" w:space="0" w:color="auto"/>
                            <w:right w:val="none" w:sz="0" w:space="0" w:color="auto"/>
                          </w:divBdr>
                        </w:div>
                        <w:div w:id="1905288346">
                          <w:marLeft w:val="640"/>
                          <w:marRight w:val="0"/>
                          <w:marTop w:val="0"/>
                          <w:marBottom w:val="0"/>
                          <w:divBdr>
                            <w:top w:val="none" w:sz="0" w:space="0" w:color="auto"/>
                            <w:left w:val="none" w:sz="0" w:space="0" w:color="auto"/>
                            <w:bottom w:val="none" w:sz="0" w:space="0" w:color="auto"/>
                            <w:right w:val="none" w:sz="0" w:space="0" w:color="auto"/>
                          </w:divBdr>
                        </w:div>
                        <w:div w:id="402029655">
                          <w:marLeft w:val="640"/>
                          <w:marRight w:val="0"/>
                          <w:marTop w:val="0"/>
                          <w:marBottom w:val="0"/>
                          <w:divBdr>
                            <w:top w:val="none" w:sz="0" w:space="0" w:color="auto"/>
                            <w:left w:val="none" w:sz="0" w:space="0" w:color="auto"/>
                            <w:bottom w:val="none" w:sz="0" w:space="0" w:color="auto"/>
                            <w:right w:val="none" w:sz="0" w:space="0" w:color="auto"/>
                          </w:divBdr>
                        </w:div>
                        <w:div w:id="1044675557">
                          <w:marLeft w:val="640"/>
                          <w:marRight w:val="0"/>
                          <w:marTop w:val="0"/>
                          <w:marBottom w:val="0"/>
                          <w:divBdr>
                            <w:top w:val="none" w:sz="0" w:space="0" w:color="auto"/>
                            <w:left w:val="none" w:sz="0" w:space="0" w:color="auto"/>
                            <w:bottom w:val="none" w:sz="0" w:space="0" w:color="auto"/>
                            <w:right w:val="none" w:sz="0" w:space="0" w:color="auto"/>
                          </w:divBdr>
                        </w:div>
                        <w:div w:id="521090707">
                          <w:marLeft w:val="640"/>
                          <w:marRight w:val="0"/>
                          <w:marTop w:val="0"/>
                          <w:marBottom w:val="0"/>
                          <w:divBdr>
                            <w:top w:val="none" w:sz="0" w:space="0" w:color="auto"/>
                            <w:left w:val="none" w:sz="0" w:space="0" w:color="auto"/>
                            <w:bottom w:val="none" w:sz="0" w:space="0" w:color="auto"/>
                            <w:right w:val="none" w:sz="0" w:space="0" w:color="auto"/>
                          </w:divBdr>
                        </w:div>
                        <w:div w:id="1121386654">
                          <w:marLeft w:val="640"/>
                          <w:marRight w:val="0"/>
                          <w:marTop w:val="0"/>
                          <w:marBottom w:val="0"/>
                          <w:divBdr>
                            <w:top w:val="none" w:sz="0" w:space="0" w:color="auto"/>
                            <w:left w:val="none" w:sz="0" w:space="0" w:color="auto"/>
                            <w:bottom w:val="none" w:sz="0" w:space="0" w:color="auto"/>
                            <w:right w:val="none" w:sz="0" w:space="0" w:color="auto"/>
                          </w:divBdr>
                        </w:div>
                        <w:div w:id="790368208">
                          <w:marLeft w:val="640"/>
                          <w:marRight w:val="0"/>
                          <w:marTop w:val="0"/>
                          <w:marBottom w:val="0"/>
                          <w:divBdr>
                            <w:top w:val="none" w:sz="0" w:space="0" w:color="auto"/>
                            <w:left w:val="none" w:sz="0" w:space="0" w:color="auto"/>
                            <w:bottom w:val="none" w:sz="0" w:space="0" w:color="auto"/>
                            <w:right w:val="none" w:sz="0" w:space="0" w:color="auto"/>
                          </w:divBdr>
                        </w:div>
                        <w:div w:id="566570521">
                          <w:marLeft w:val="640"/>
                          <w:marRight w:val="0"/>
                          <w:marTop w:val="0"/>
                          <w:marBottom w:val="0"/>
                          <w:divBdr>
                            <w:top w:val="none" w:sz="0" w:space="0" w:color="auto"/>
                            <w:left w:val="none" w:sz="0" w:space="0" w:color="auto"/>
                            <w:bottom w:val="none" w:sz="0" w:space="0" w:color="auto"/>
                            <w:right w:val="none" w:sz="0" w:space="0" w:color="auto"/>
                          </w:divBdr>
                        </w:div>
                        <w:div w:id="131869281">
                          <w:marLeft w:val="640"/>
                          <w:marRight w:val="0"/>
                          <w:marTop w:val="0"/>
                          <w:marBottom w:val="0"/>
                          <w:divBdr>
                            <w:top w:val="none" w:sz="0" w:space="0" w:color="auto"/>
                            <w:left w:val="none" w:sz="0" w:space="0" w:color="auto"/>
                            <w:bottom w:val="none" w:sz="0" w:space="0" w:color="auto"/>
                            <w:right w:val="none" w:sz="0" w:space="0" w:color="auto"/>
                          </w:divBdr>
                        </w:div>
                        <w:div w:id="1330139085">
                          <w:marLeft w:val="640"/>
                          <w:marRight w:val="0"/>
                          <w:marTop w:val="0"/>
                          <w:marBottom w:val="0"/>
                          <w:divBdr>
                            <w:top w:val="none" w:sz="0" w:space="0" w:color="auto"/>
                            <w:left w:val="none" w:sz="0" w:space="0" w:color="auto"/>
                            <w:bottom w:val="none" w:sz="0" w:space="0" w:color="auto"/>
                            <w:right w:val="none" w:sz="0" w:space="0" w:color="auto"/>
                          </w:divBdr>
                        </w:div>
                        <w:div w:id="213395423">
                          <w:marLeft w:val="640"/>
                          <w:marRight w:val="0"/>
                          <w:marTop w:val="0"/>
                          <w:marBottom w:val="0"/>
                          <w:divBdr>
                            <w:top w:val="none" w:sz="0" w:space="0" w:color="auto"/>
                            <w:left w:val="none" w:sz="0" w:space="0" w:color="auto"/>
                            <w:bottom w:val="none" w:sz="0" w:space="0" w:color="auto"/>
                            <w:right w:val="none" w:sz="0" w:space="0" w:color="auto"/>
                          </w:divBdr>
                        </w:div>
                        <w:div w:id="475998756">
                          <w:marLeft w:val="640"/>
                          <w:marRight w:val="0"/>
                          <w:marTop w:val="0"/>
                          <w:marBottom w:val="0"/>
                          <w:divBdr>
                            <w:top w:val="none" w:sz="0" w:space="0" w:color="auto"/>
                            <w:left w:val="none" w:sz="0" w:space="0" w:color="auto"/>
                            <w:bottom w:val="none" w:sz="0" w:space="0" w:color="auto"/>
                            <w:right w:val="none" w:sz="0" w:space="0" w:color="auto"/>
                          </w:divBdr>
                        </w:div>
                        <w:div w:id="1012495549">
                          <w:marLeft w:val="640"/>
                          <w:marRight w:val="0"/>
                          <w:marTop w:val="0"/>
                          <w:marBottom w:val="0"/>
                          <w:divBdr>
                            <w:top w:val="none" w:sz="0" w:space="0" w:color="auto"/>
                            <w:left w:val="none" w:sz="0" w:space="0" w:color="auto"/>
                            <w:bottom w:val="none" w:sz="0" w:space="0" w:color="auto"/>
                            <w:right w:val="none" w:sz="0" w:space="0" w:color="auto"/>
                          </w:divBdr>
                        </w:div>
                        <w:div w:id="760756412">
                          <w:marLeft w:val="640"/>
                          <w:marRight w:val="0"/>
                          <w:marTop w:val="0"/>
                          <w:marBottom w:val="0"/>
                          <w:divBdr>
                            <w:top w:val="none" w:sz="0" w:space="0" w:color="auto"/>
                            <w:left w:val="none" w:sz="0" w:space="0" w:color="auto"/>
                            <w:bottom w:val="none" w:sz="0" w:space="0" w:color="auto"/>
                            <w:right w:val="none" w:sz="0" w:space="0" w:color="auto"/>
                          </w:divBdr>
                        </w:div>
                        <w:div w:id="439034091">
                          <w:marLeft w:val="640"/>
                          <w:marRight w:val="0"/>
                          <w:marTop w:val="0"/>
                          <w:marBottom w:val="0"/>
                          <w:divBdr>
                            <w:top w:val="none" w:sz="0" w:space="0" w:color="auto"/>
                            <w:left w:val="none" w:sz="0" w:space="0" w:color="auto"/>
                            <w:bottom w:val="none" w:sz="0" w:space="0" w:color="auto"/>
                            <w:right w:val="none" w:sz="0" w:space="0" w:color="auto"/>
                          </w:divBdr>
                        </w:div>
                        <w:div w:id="1512187104">
                          <w:marLeft w:val="640"/>
                          <w:marRight w:val="0"/>
                          <w:marTop w:val="0"/>
                          <w:marBottom w:val="0"/>
                          <w:divBdr>
                            <w:top w:val="none" w:sz="0" w:space="0" w:color="auto"/>
                            <w:left w:val="none" w:sz="0" w:space="0" w:color="auto"/>
                            <w:bottom w:val="none" w:sz="0" w:space="0" w:color="auto"/>
                            <w:right w:val="none" w:sz="0" w:space="0" w:color="auto"/>
                          </w:divBdr>
                        </w:div>
                        <w:div w:id="676151352">
                          <w:marLeft w:val="640"/>
                          <w:marRight w:val="0"/>
                          <w:marTop w:val="0"/>
                          <w:marBottom w:val="0"/>
                          <w:divBdr>
                            <w:top w:val="none" w:sz="0" w:space="0" w:color="auto"/>
                            <w:left w:val="none" w:sz="0" w:space="0" w:color="auto"/>
                            <w:bottom w:val="none" w:sz="0" w:space="0" w:color="auto"/>
                            <w:right w:val="none" w:sz="0" w:space="0" w:color="auto"/>
                          </w:divBdr>
                        </w:div>
                        <w:div w:id="819885341">
                          <w:marLeft w:val="640"/>
                          <w:marRight w:val="0"/>
                          <w:marTop w:val="0"/>
                          <w:marBottom w:val="0"/>
                          <w:divBdr>
                            <w:top w:val="none" w:sz="0" w:space="0" w:color="auto"/>
                            <w:left w:val="none" w:sz="0" w:space="0" w:color="auto"/>
                            <w:bottom w:val="none" w:sz="0" w:space="0" w:color="auto"/>
                            <w:right w:val="none" w:sz="0" w:space="0" w:color="auto"/>
                          </w:divBdr>
                        </w:div>
                        <w:div w:id="311179792">
                          <w:marLeft w:val="640"/>
                          <w:marRight w:val="0"/>
                          <w:marTop w:val="0"/>
                          <w:marBottom w:val="0"/>
                          <w:divBdr>
                            <w:top w:val="none" w:sz="0" w:space="0" w:color="auto"/>
                            <w:left w:val="none" w:sz="0" w:space="0" w:color="auto"/>
                            <w:bottom w:val="none" w:sz="0" w:space="0" w:color="auto"/>
                            <w:right w:val="none" w:sz="0" w:space="0" w:color="auto"/>
                          </w:divBdr>
                        </w:div>
                        <w:div w:id="109126378">
                          <w:marLeft w:val="640"/>
                          <w:marRight w:val="0"/>
                          <w:marTop w:val="0"/>
                          <w:marBottom w:val="0"/>
                          <w:divBdr>
                            <w:top w:val="none" w:sz="0" w:space="0" w:color="auto"/>
                            <w:left w:val="none" w:sz="0" w:space="0" w:color="auto"/>
                            <w:bottom w:val="none" w:sz="0" w:space="0" w:color="auto"/>
                            <w:right w:val="none" w:sz="0" w:space="0" w:color="auto"/>
                          </w:divBdr>
                        </w:div>
                        <w:div w:id="1967272860">
                          <w:marLeft w:val="640"/>
                          <w:marRight w:val="0"/>
                          <w:marTop w:val="0"/>
                          <w:marBottom w:val="0"/>
                          <w:divBdr>
                            <w:top w:val="none" w:sz="0" w:space="0" w:color="auto"/>
                            <w:left w:val="none" w:sz="0" w:space="0" w:color="auto"/>
                            <w:bottom w:val="none" w:sz="0" w:space="0" w:color="auto"/>
                            <w:right w:val="none" w:sz="0" w:space="0" w:color="auto"/>
                          </w:divBdr>
                        </w:div>
                        <w:div w:id="1982688630">
                          <w:marLeft w:val="640"/>
                          <w:marRight w:val="0"/>
                          <w:marTop w:val="0"/>
                          <w:marBottom w:val="0"/>
                          <w:divBdr>
                            <w:top w:val="none" w:sz="0" w:space="0" w:color="auto"/>
                            <w:left w:val="none" w:sz="0" w:space="0" w:color="auto"/>
                            <w:bottom w:val="none" w:sz="0" w:space="0" w:color="auto"/>
                            <w:right w:val="none" w:sz="0" w:space="0" w:color="auto"/>
                          </w:divBdr>
                        </w:div>
                        <w:div w:id="2031173968">
                          <w:marLeft w:val="640"/>
                          <w:marRight w:val="0"/>
                          <w:marTop w:val="0"/>
                          <w:marBottom w:val="0"/>
                          <w:divBdr>
                            <w:top w:val="none" w:sz="0" w:space="0" w:color="auto"/>
                            <w:left w:val="none" w:sz="0" w:space="0" w:color="auto"/>
                            <w:bottom w:val="none" w:sz="0" w:space="0" w:color="auto"/>
                            <w:right w:val="none" w:sz="0" w:space="0" w:color="auto"/>
                          </w:divBdr>
                        </w:div>
                        <w:div w:id="602297512">
                          <w:marLeft w:val="640"/>
                          <w:marRight w:val="0"/>
                          <w:marTop w:val="0"/>
                          <w:marBottom w:val="0"/>
                          <w:divBdr>
                            <w:top w:val="none" w:sz="0" w:space="0" w:color="auto"/>
                            <w:left w:val="none" w:sz="0" w:space="0" w:color="auto"/>
                            <w:bottom w:val="none" w:sz="0" w:space="0" w:color="auto"/>
                            <w:right w:val="none" w:sz="0" w:space="0" w:color="auto"/>
                          </w:divBdr>
                        </w:div>
                        <w:div w:id="1647706734">
                          <w:marLeft w:val="640"/>
                          <w:marRight w:val="0"/>
                          <w:marTop w:val="0"/>
                          <w:marBottom w:val="0"/>
                          <w:divBdr>
                            <w:top w:val="none" w:sz="0" w:space="0" w:color="auto"/>
                            <w:left w:val="none" w:sz="0" w:space="0" w:color="auto"/>
                            <w:bottom w:val="none" w:sz="0" w:space="0" w:color="auto"/>
                            <w:right w:val="none" w:sz="0" w:space="0" w:color="auto"/>
                          </w:divBdr>
                        </w:div>
                        <w:div w:id="831869042">
                          <w:marLeft w:val="640"/>
                          <w:marRight w:val="0"/>
                          <w:marTop w:val="0"/>
                          <w:marBottom w:val="0"/>
                          <w:divBdr>
                            <w:top w:val="none" w:sz="0" w:space="0" w:color="auto"/>
                            <w:left w:val="none" w:sz="0" w:space="0" w:color="auto"/>
                            <w:bottom w:val="none" w:sz="0" w:space="0" w:color="auto"/>
                            <w:right w:val="none" w:sz="0" w:space="0" w:color="auto"/>
                          </w:divBdr>
                        </w:div>
                        <w:div w:id="1441491220">
                          <w:marLeft w:val="640"/>
                          <w:marRight w:val="0"/>
                          <w:marTop w:val="0"/>
                          <w:marBottom w:val="0"/>
                          <w:divBdr>
                            <w:top w:val="none" w:sz="0" w:space="0" w:color="auto"/>
                            <w:left w:val="none" w:sz="0" w:space="0" w:color="auto"/>
                            <w:bottom w:val="none" w:sz="0" w:space="0" w:color="auto"/>
                            <w:right w:val="none" w:sz="0" w:space="0" w:color="auto"/>
                          </w:divBdr>
                        </w:div>
                        <w:div w:id="1002775252">
                          <w:marLeft w:val="640"/>
                          <w:marRight w:val="0"/>
                          <w:marTop w:val="0"/>
                          <w:marBottom w:val="0"/>
                          <w:divBdr>
                            <w:top w:val="none" w:sz="0" w:space="0" w:color="auto"/>
                            <w:left w:val="none" w:sz="0" w:space="0" w:color="auto"/>
                            <w:bottom w:val="none" w:sz="0" w:space="0" w:color="auto"/>
                            <w:right w:val="none" w:sz="0" w:space="0" w:color="auto"/>
                          </w:divBdr>
                        </w:div>
                        <w:div w:id="702170132">
                          <w:marLeft w:val="640"/>
                          <w:marRight w:val="0"/>
                          <w:marTop w:val="0"/>
                          <w:marBottom w:val="0"/>
                          <w:divBdr>
                            <w:top w:val="none" w:sz="0" w:space="0" w:color="auto"/>
                            <w:left w:val="none" w:sz="0" w:space="0" w:color="auto"/>
                            <w:bottom w:val="none" w:sz="0" w:space="0" w:color="auto"/>
                            <w:right w:val="none" w:sz="0" w:space="0" w:color="auto"/>
                          </w:divBdr>
                        </w:div>
                        <w:div w:id="162098894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74071775">
                  <w:marLeft w:val="640"/>
                  <w:marRight w:val="0"/>
                  <w:marTop w:val="0"/>
                  <w:marBottom w:val="0"/>
                  <w:divBdr>
                    <w:top w:val="none" w:sz="0" w:space="0" w:color="auto"/>
                    <w:left w:val="none" w:sz="0" w:space="0" w:color="auto"/>
                    <w:bottom w:val="none" w:sz="0" w:space="0" w:color="auto"/>
                    <w:right w:val="none" w:sz="0" w:space="0" w:color="auto"/>
                  </w:divBdr>
                </w:div>
                <w:div w:id="1718311265">
                  <w:marLeft w:val="640"/>
                  <w:marRight w:val="0"/>
                  <w:marTop w:val="0"/>
                  <w:marBottom w:val="0"/>
                  <w:divBdr>
                    <w:top w:val="none" w:sz="0" w:space="0" w:color="auto"/>
                    <w:left w:val="none" w:sz="0" w:space="0" w:color="auto"/>
                    <w:bottom w:val="none" w:sz="0" w:space="0" w:color="auto"/>
                    <w:right w:val="none" w:sz="0" w:space="0" w:color="auto"/>
                  </w:divBdr>
                </w:div>
                <w:div w:id="112024464">
                  <w:marLeft w:val="640"/>
                  <w:marRight w:val="0"/>
                  <w:marTop w:val="0"/>
                  <w:marBottom w:val="0"/>
                  <w:divBdr>
                    <w:top w:val="none" w:sz="0" w:space="0" w:color="auto"/>
                    <w:left w:val="none" w:sz="0" w:space="0" w:color="auto"/>
                    <w:bottom w:val="none" w:sz="0" w:space="0" w:color="auto"/>
                    <w:right w:val="none" w:sz="0" w:space="0" w:color="auto"/>
                  </w:divBdr>
                </w:div>
                <w:div w:id="922299385">
                  <w:marLeft w:val="640"/>
                  <w:marRight w:val="0"/>
                  <w:marTop w:val="0"/>
                  <w:marBottom w:val="0"/>
                  <w:divBdr>
                    <w:top w:val="none" w:sz="0" w:space="0" w:color="auto"/>
                    <w:left w:val="none" w:sz="0" w:space="0" w:color="auto"/>
                    <w:bottom w:val="none" w:sz="0" w:space="0" w:color="auto"/>
                    <w:right w:val="none" w:sz="0" w:space="0" w:color="auto"/>
                  </w:divBdr>
                </w:div>
                <w:div w:id="350300071">
                  <w:marLeft w:val="640"/>
                  <w:marRight w:val="0"/>
                  <w:marTop w:val="0"/>
                  <w:marBottom w:val="0"/>
                  <w:divBdr>
                    <w:top w:val="none" w:sz="0" w:space="0" w:color="auto"/>
                    <w:left w:val="none" w:sz="0" w:space="0" w:color="auto"/>
                    <w:bottom w:val="none" w:sz="0" w:space="0" w:color="auto"/>
                    <w:right w:val="none" w:sz="0" w:space="0" w:color="auto"/>
                  </w:divBdr>
                </w:div>
                <w:div w:id="1101494228">
                  <w:marLeft w:val="640"/>
                  <w:marRight w:val="0"/>
                  <w:marTop w:val="0"/>
                  <w:marBottom w:val="0"/>
                  <w:divBdr>
                    <w:top w:val="none" w:sz="0" w:space="0" w:color="auto"/>
                    <w:left w:val="none" w:sz="0" w:space="0" w:color="auto"/>
                    <w:bottom w:val="none" w:sz="0" w:space="0" w:color="auto"/>
                    <w:right w:val="none" w:sz="0" w:space="0" w:color="auto"/>
                  </w:divBdr>
                </w:div>
                <w:div w:id="1041711821">
                  <w:marLeft w:val="640"/>
                  <w:marRight w:val="0"/>
                  <w:marTop w:val="0"/>
                  <w:marBottom w:val="0"/>
                  <w:divBdr>
                    <w:top w:val="none" w:sz="0" w:space="0" w:color="auto"/>
                    <w:left w:val="none" w:sz="0" w:space="0" w:color="auto"/>
                    <w:bottom w:val="none" w:sz="0" w:space="0" w:color="auto"/>
                    <w:right w:val="none" w:sz="0" w:space="0" w:color="auto"/>
                  </w:divBdr>
                </w:div>
                <w:div w:id="1353068699">
                  <w:marLeft w:val="640"/>
                  <w:marRight w:val="0"/>
                  <w:marTop w:val="0"/>
                  <w:marBottom w:val="0"/>
                  <w:divBdr>
                    <w:top w:val="none" w:sz="0" w:space="0" w:color="auto"/>
                    <w:left w:val="none" w:sz="0" w:space="0" w:color="auto"/>
                    <w:bottom w:val="none" w:sz="0" w:space="0" w:color="auto"/>
                    <w:right w:val="none" w:sz="0" w:space="0" w:color="auto"/>
                  </w:divBdr>
                </w:div>
                <w:div w:id="1012874621">
                  <w:marLeft w:val="640"/>
                  <w:marRight w:val="0"/>
                  <w:marTop w:val="0"/>
                  <w:marBottom w:val="0"/>
                  <w:divBdr>
                    <w:top w:val="none" w:sz="0" w:space="0" w:color="auto"/>
                    <w:left w:val="none" w:sz="0" w:space="0" w:color="auto"/>
                    <w:bottom w:val="none" w:sz="0" w:space="0" w:color="auto"/>
                    <w:right w:val="none" w:sz="0" w:space="0" w:color="auto"/>
                  </w:divBdr>
                </w:div>
                <w:div w:id="207642060">
                  <w:marLeft w:val="640"/>
                  <w:marRight w:val="0"/>
                  <w:marTop w:val="0"/>
                  <w:marBottom w:val="0"/>
                  <w:divBdr>
                    <w:top w:val="none" w:sz="0" w:space="0" w:color="auto"/>
                    <w:left w:val="none" w:sz="0" w:space="0" w:color="auto"/>
                    <w:bottom w:val="none" w:sz="0" w:space="0" w:color="auto"/>
                    <w:right w:val="none" w:sz="0" w:space="0" w:color="auto"/>
                  </w:divBdr>
                </w:div>
                <w:div w:id="107241249">
                  <w:marLeft w:val="640"/>
                  <w:marRight w:val="0"/>
                  <w:marTop w:val="0"/>
                  <w:marBottom w:val="0"/>
                  <w:divBdr>
                    <w:top w:val="none" w:sz="0" w:space="0" w:color="auto"/>
                    <w:left w:val="none" w:sz="0" w:space="0" w:color="auto"/>
                    <w:bottom w:val="none" w:sz="0" w:space="0" w:color="auto"/>
                    <w:right w:val="none" w:sz="0" w:space="0" w:color="auto"/>
                  </w:divBdr>
                </w:div>
                <w:div w:id="152524982">
                  <w:marLeft w:val="640"/>
                  <w:marRight w:val="0"/>
                  <w:marTop w:val="0"/>
                  <w:marBottom w:val="0"/>
                  <w:divBdr>
                    <w:top w:val="none" w:sz="0" w:space="0" w:color="auto"/>
                    <w:left w:val="none" w:sz="0" w:space="0" w:color="auto"/>
                    <w:bottom w:val="none" w:sz="0" w:space="0" w:color="auto"/>
                    <w:right w:val="none" w:sz="0" w:space="0" w:color="auto"/>
                  </w:divBdr>
                </w:div>
                <w:div w:id="1817607472">
                  <w:marLeft w:val="640"/>
                  <w:marRight w:val="0"/>
                  <w:marTop w:val="0"/>
                  <w:marBottom w:val="0"/>
                  <w:divBdr>
                    <w:top w:val="none" w:sz="0" w:space="0" w:color="auto"/>
                    <w:left w:val="none" w:sz="0" w:space="0" w:color="auto"/>
                    <w:bottom w:val="none" w:sz="0" w:space="0" w:color="auto"/>
                    <w:right w:val="none" w:sz="0" w:space="0" w:color="auto"/>
                  </w:divBdr>
                </w:div>
                <w:div w:id="1231430776">
                  <w:marLeft w:val="640"/>
                  <w:marRight w:val="0"/>
                  <w:marTop w:val="0"/>
                  <w:marBottom w:val="0"/>
                  <w:divBdr>
                    <w:top w:val="none" w:sz="0" w:space="0" w:color="auto"/>
                    <w:left w:val="none" w:sz="0" w:space="0" w:color="auto"/>
                    <w:bottom w:val="none" w:sz="0" w:space="0" w:color="auto"/>
                    <w:right w:val="none" w:sz="0" w:space="0" w:color="auto"/>
                  </w:divBdr>
                </w:div>
                <w:div w:id="422148437">
                  <w:marLeft w:val="640"/>
                  <w:marRight w:val="0"/>
                  <w:marTop w:val="0"/>
                  <w:marBottom w:val="0"/>
                  <w:divBdr>
                    <w:top w:val="none" w:sz="0" w:space="0" w:color="auto"/>
                    <w:left w:val="none" w:sz="0" w:space="0" w:color="auto"/>
                    <w:bottom w:val="none" w:sz="0" w:space="0" w:color="auto"/>
                    <w:right w:val="none" w:sz="0" w:space="0" w:color="auto"/>
                  </w:divBdr>
                </w:div>
                <w:div w:id="1712683082">
                  <w:marLeft w:val="640"/>
                  <w:marRight w:val="0"/>
                  <w:marTop w:val="0"/>
                  <w:marBottom w:val="0"/>
                  <w:divBdr>
                    <w:top w:val="none" w:sz="0" w:space="0" w:color="auto"/>
                    <w:left w:val="none" w:sz="0" w:space="0" w:color="auto"/>
                    <w:bottom w:val="none" w:sz="0" w:space="0" w:color="auto"/>
                    <w:right w:val="none" w:sz="0" w:space="0" w:color="auto"/>
                  </w:divBdr>
                </w:div>
                <w:div w:id="1840079413">
                  <w:marLeft w:val="640"/>
                  <w:marRight w:val="0"/>
                  <w:marTop w:val="0"/>
                  <w:marBottom w:val="0"/>
                  <w:divBdr>
                    <w:top w:val="none" w:sz="0" w:space="0" w:color="auto"/>
                    <w:left w:val="none" w:sz="0" w:space="0" w:color="auto"/>
                    <w:bottom w:val="none" w:sz="0" w:space="0" w:color="auto"/>
                    <w:right w:val="none" w:sz="0" w:space="0" w:color="auto"/>
                  </w:divBdr>
                </w:div>
                <w:div w:id="927730245">
                  <w:marLeft w:val="640"/>
                  <w:marRight w:val="0"/>
                  <w:marTop w:val="0"/>
                  <w:marBottom w:val="0"/>
                  <w:divBdr>
                    <w:top w:val="none" w:sz="0" w:space="0" w:color="auto"/>
                    <w:left w:val="none" w:sz="0" w:space="0" w:color="auto"/>
                    <w:bottom w:val="none" w:sz="0" w:space="0" w:color="auto"/>
                    <w:right w:val="none" w:sz="0" w:space="0" w:color="auto"/>
                  </w:divBdr>
                </w:div>
                <w:div w:id="199784507">
                  <w:marLeft w:val="640"/>
                  <w:marRight w:val="0"/>
                  <w:marTop w:val="0"/>
                  <w:marBottom w:val="0"/>
                  <w:divBdr>
                    <w:top w:val="none" w:sz="0" w:space="0" w:color="auto"/>
                    <w:left w:val="none" w:sz="0" w:space="0" w:color="auto"/>
                    <w:bottom w:val="none" w:sz="0" w:space="0" w:color="auto"/>
                    <w:right w:val="none" w:sz="0" w:space="0" w:color="auto"/>
                  </w:divBdr>
                </w:div>
                <w:div w:id="330253378">
                  <w:marLeft w:val="640"/>
                  <w:marRight w:val="0"/>
                  <w:marTop w:val="0"/>
                  <w:marBottom w:val="0"/>
                  <w:divBdr>
                    <w:top w:val="none" w:sz="0" w:space="0" w:color="auto"/>
                    <w:left w:val="none" w:sz="0" w:space="0" w:color="auto"/>
                    <w:bottom w:val="none" w:sz="0" w:space="0" w:color="auto"/>
                    <w:right w:val="none" w:sz="0" w:space="0" w:color="auto"/>
                  </w:divBdr>
                </w:div>
                <w:div w:id="859782958">
                  <w:marLeft w:val="640"/>
                  <w:marRight w:val="0"/>
                  <w:marTop w:val="0"/>
                  <w:marBottom w:val="0"/>
                  <w:divBdr>
                    <w:top w:val="none" w:sz="0" w:space="0" w:color="auto"/>
                    <w:left w:val="none" w:sz="0" w:space="0" w:color="auto"/>
                    <w:bottom w:val="none" w:sz="0" w:space="0" w:color="auto"/>
                    <w:right w:val="none" w:sz="0" w:space="0" w:color="auto"/>
                  </w:divBdr>
                </w:div>
                <w:div w:id="1394086449">
                  <w:marLeft w:val="640"/>
                  <w:marRight w:val="0"/>
                  <w:marTop w:val="0"/>
                  <w:marBottom w:val="0"/>
                  <w:divBdr>
                    <w:top w:val="none" w:sz="0" w:space="0" w:color="auto"/>
                    <w:left w:val="none" w:sz="0" w:space="0" w:color="auto"/>
                    <w:bottom w:val="none" w:sz="0" w:space="0" w:color="auto"/>
                    <w:right w:val="none" w:sz="0" w:space="0" w:color="auto"/>
                  </w:divBdr>
                </w:div>
                <w:div w:id="1748115297">
                  <w:marLeft w:val="640"/>
                  <w:marRight w:val="0"/>
                  <w:marTop w:val="0"/>
                  <w:marBottom w:val="0"/>
                  <w:divBdr>
                    <w:top w:val="none" w:sz="0" w:space="0" w:color="auto"/>
                    <w:left w:val="none" w:sz="0" w:space="0" w:color="auto"/>
                    <w:bottom w:val="none" w:sz="0" w:space="0" w:color="auto"/>
                    <w:right w:val="none" w:sz="0" w:space="0" w:color="auto"/>
                  </w:divBdr>
                </w:div>
                <w:div w:id="1735620155">
                  <w:marLeft w:val="640"/>
                  <w:marRight w:val="0"/>
                  <w:marTop w:val="0"/>
                  <w:marBottom w:val="0"/>
                  <w:divBdr>
                    <w:top w:val="none" w:sz="0" w:space="0" w:color="auto"/>
                    <w:left w:val="none" w:sz="0" w:space="0" w:color="auto"/>
                    <w:bottom w:val="none" w:sz="0" w:space="0" w:color="auto"/>
                    <w:right w:val="none" w:sz="0" w:space="0" w:color="auto"/>
                  </w:divBdr>
                </w:div>
                <w:div w:id="1584794868">
                  <w:marLeft w:val="640"/>
                  <w:marRight w:val="0"/>
                  <w:marTop w:val="0"/>
                  <w:marBottom w:val="0"/>
                  <w:divBdr>
                    <w:top w:val="none" w:sz="0" w:space="0" w:color="auto"/>
                    <w:left w:val="none" w:sz="0" w:space="0" w:color="auto"/>
                    <w:bottom w:val="none" w:sz="0" w:space="0" w:color="auto"/>
                    <w:right w:val="none" w:sz="0" w:space="0" w:color="auto"/>
                  </w:divBdr>
                </w:div>
                <w:div w:id="1839492228">
                  <w:marLeft w:val="640"/>
                  <w:marRight w:val="0"/>
                  <w:marTop w:val="0"/>
                  <w:marBottom w:val="0"/>
                  <w:divBdr>
                    <w:top w:val="none" w:sz="0" w:space="0" w:color="auto"/>
                    <w:left w:val="none" w:sz="0" w:space="0" w:color="auto"/>
                    <w:bottom w:val="none" w:sz="0" w:space="0" w:color="auto"/>
                    <w:right w:val="none" w:sz="0" w:space="0" w:color="auto"/>
                  </w:divBdr>
                </w:div>
                <w:div w:id="997000811">
                  <w:marLeft w:val="640"/>
                  <w:marRight w:val="0"/>
                  <w:marTop w:val="0"/>
                  <w:marBottom w:val="0"/>
                  <w:divBdr>
                    <w:top w:val="none" w:sz="0" w:space="0" w:color="auto"/>
                    <w:left w:val="none" w:sz="0" w:space="0" w:color="auto"/>
                    <w:bottom w:val="none" w:sz="0" w:space="0" w:color="auto"/>
                    <w:right w:val="none" w:sz="0" w:space="0" w:color="auto"/>
                  </w:divBdr>
                </w:div>
                <w:div w:id="909115847">
                  <w:marLeft w:val="640"/>
                  <w:marRight w:val="0"/>
                  <w:marTop w:val="0"/>
                  <w:marBottom w:val="0"/>
                  <w:divBdr>
                    <w:top w:val="none" w:sz="0" w:space="0" w:color="auto"/>
                    <w:left w:val="none" w:sz="0" w:space="0" w:color="auto"/>
                    <w:bottom w:val="none" w:sz="0" w:space="0" w:color="auto"/>
                    <w:right w:val="none" w:sz="0" w:space="0" w:color="auto"/>
                  </w:divBdr>
                </w:div>
                <w:div w:id="1251622831">
                  <w:marLeft w:val="640"/>
                  <w:marRight w:val="0"/>
                  <w:marTop w:val="0"/>
                  <w:marBottom w:val="0"/>
                  <w:divBdr>
                    <w:top w:val="none" w:sz="0" w:space="0" w:color="auto"/>
                    <w:left w:val="none" w:sz="0" w:space="0" w:color="auto"/>
                    <w:bottom w:val="none" w:sz="0" w:space="0" w:color="auto"/>
                    <w:right w:val="none" w:sz="0" w:space="0" w:color="auto"/>
                  </w:divBdr>
                </w:div>
                <w:div w:id="1075858444">
                  <w:marLeft w:val="640"/>
                  <w:marRight w:val="0"/>
                  <w:marTop w:val="0"/>
                  <w:marBottom w:val="0"/>
                  <w:divBdr>
                    <w:top w:val="none" w:sz="0" w:space="0" w:color="auto"/>
                    <w:left w:val="none" w:sz="0" w:space="0" w:color="auto"/>
                    <w:bottom w:val="none" w:sz="0" w:space="0" w:color="auto"/>
                    <w:right w:val="none" w:sz="0" w:space="0" w:color="auto"/>
                  </w:divBdr>
                </w:div>
                <w:div w:id="163859676">
                  <w:marLeft w:val="640"/>
                  <w:marRight w:val="0"/>
                  <w:marTop w:val="0"/>
                  <w:marBottom w:val="0"/>
                  <w:divBdr>
                    <w:top w:val="none" w:sz="0" w:space="0" w:color="auto"/>
                    <w:left w:val="none" w:sz="0" w:space="0" w:color="auto"/>
                    <w:bottom w:val="none" w:sz="0" w:space="0" w:color="auto"/>
                    <w:right w:val="none" w:sz="0" w:space="0" w:color="auto"/>
                  </w:divBdr>
                </w:div>
                <w:div w:id="1146051308">
                  <w:marLeft w:val="640"/>
                  <w:marRight w:val="0"/>
                  <w:marTop w:val="0"/>
                  <w:marBottom w:val="0"/>
                  <w:divBdr>
                    <w:top w:val="none" w:sz="0" w:space="0" w:color="auto"/>
                    <w:left w:val="none" w:sz="0" w:space="0" w:color="auto"/>
                    <w:bottom w:val="none" w:sz="0" w:space="0" w:color="auto"/>
                    <w:right w:val="none" w:sz="0" w:space="0" w:color="auto"/>
                  </w:divBdr>
                </w:div>
                <w:div w:id="932859140">
                  <w:marLeft w:val="640"/>
                  <w:marRight w:val="0"/>
                  <w:marTop w:val="0"/>
                  <w:marBottom w:val="0"/>
                  <w:divBdr>
                    <w:top w:val="none" w:sz="0" w:space="0" w:color="auto"/>
                    <w:left w:val="none" w:sz="0" w:space="0" w:color="auto"/>
                    <w:bottom w:val="none" w:sz="0" w:space="0" w:color="auto"/>
                    <w:right w:val="none" w:sz="0" w:space="0" w:color="auto"/>
                  </w:divBdr>
                </w:div>
                <w:div w:id="954294673">
                  <w:marLeft w:val="640"/>
                  <w:marRight w:val="0"/>
                  <w:marTop w:val="0"/>
                  <w:marBottom w:val="0"/>
                  <w:divBdr>
                    <w:top w:val="none" w:sz="0" w:space="0" w:color="auto"/>
                    <w:left w:val="none" w:sz="0" w:space="0" w:color="auto"/>
                    <w:bottom w:val="none" w:sz="0" w:space="0" w:color="auto"/>
                    <w:right w:val="none" w:sz="0" w:space="0" w:color="auto"/>
                  </w:divBdr>
                </w:div>
                <w:div w:id="346369257">
                  <w:marLeft w:val="640"/>
                  <w:marRight w:val="0"/>
                  <w:marTop w:val="0"/>
                  <w:marBottom w:val="0"/>
                  <w:divBdr>
                    <w:top w:val="none" w:sz="0" w:space="0" w:color="auto"/>
                    <w:left w:val="none" w:sz="0" w:space="0" w:color="auto"/>
                    <w:bottom w:val="none" w:sz="0" w:space="0" w:color="auto"/>
                    <w:right w:val="none" w:sz="0" w:space="0" w:color="auto"/>
                  </w:divBdr>
                </w:div>
                <w:div w:id="30419122">
                  <w:marLeft w:val="640"/>
                  <w:marRight w:val="0"/>
                  <w:marTop w:val="0"/>
                  <w:marBottom w:val="0"/>
                  <w:divBdr>
                    <w:top w:val="none" w:sz="0" w:space="0" w:color="auto"/>
                    <w:left w:val="none" w:sz="0" w:space="0" w:color="auto"/>
                    <w:bottom w:val="none" w:sz="0" w:space="0" w:color="auto"/>
                    <w:right w:val="none" w:sz="0" w:space="0" w:color="auto"/>
                  </w:divBdr>
                </w:div>
                <w:div w:id="1404524121">
                  <w:marLeft w:val="640"/>
                  <w:marRight w:val="0"/>
                  <w:marTop w:val="0"/>
                  <w:marBottom w:val="0"/>
                  <w:divBdr>
                    <w:top w:val="none" w:sz="0" w:space="0" w:color="auto"/>
                    <w:left w:val="none" w:sz="0" w:space="0" w:color="auto"/>
                    <w:bottom w:val="none" w:sz="0" w:space="0" w:color="auto"/>
                    <w:right w:val="none" w:sz="0" w:space="0" w:color="auto"/>
                  </w:divBdr>
                </w:div>
                <w:div w:id="629014664">
                  <w:marLeft w:val="640"/>
                  <w:marRight w:val="0"/>
                  <w:marTop w:val="0"/>
                  <w:marBottom w:val="0"/>
                  <w:divBdr>
                    <w:top w:val="none" w:sz="0" w:space="0" w:color="auto"/>
                    <w:left w:val="none" w:sz="0" w:space="0" w:color="auto"/>
                    <w:bottom w:val="none" w:sz="0" w:space="0" w:color="auto"/>
                    <w:right w:val="none" w:sz="0" w:space="0" w:color="auto"/>
                  </w:divBdr>
                </w:div>
                <w:div w:id="1519351867">
                  <w:marLeft w:val="640"/>
                  <w:marRight w:val="0"/>
                  <w:marTop w:val="0"/>
                  <w:marBottom w:val="0"/>
                  <w:divBdr>
                    <w:top w:val="none" w:sz="0" w:space="0" w:color="auto"/>
                    <w:left w:val="none" w:sz="0" w:space="0" w:color="auto"/>
                    <w:bottom w:val="none" w:sz="0" w:space="0" w:color="auto"/>
                    <w:right w:val="none" w:sz="0" w:space="0" w:color="auto"/>
                  </w:divBdr>
                </w:div>
                <w:div w:id="76816306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4446870">
          <w:marLeft w:val="640"/>
          <w:marRight w:val="0"/>
          <w:marTop w:val="0"/>
          <w:marBottom w:val="0"/>
          <w:divBdr>
            <w:top w:val="none" w:sz="0" w:space="0" w:color="auto"/>
            <w:left w:val="none" w:sz="0" w:space="0" w:color="auto"/>
            <w:bottom w:val="none" w:sz="0" w:space="0" w:color="auto"/>
            <w:right w:val="none" w:sz="0" w:space="0" w:color="auto"/>
          </w:divBdr>
        </w:div>
        <w:div w:id="881014807">
          <w:marLeft w:val="640"/>
          <w:marRight w:val="0"/>
          <w:marTop w:val="0"/>
          <w:marBottom w:val="0"/>
          <w:divBdr>
            <w:top w:val="none" w:sz="0" w:space="0" w:color="auto"/>
            <w:left w:val="none" w:sz="0" w:space="0" w:color="auto"/>
            <w:bottom w:val="none" w:sz="0" w:space="0" w:color="auto"/>
            <w:right w:val="none" w:sz="0" w:space="0" w:color="auto"/>
          </w:divBdr>
        </w:div>
        <w:div w:id="1900705208">
          <w:marLeft w:val="640"/>
          <w:marRight w:val="0"/>
          <w:marTop w:val="0"/>
          <w:marBottom w:val="0"/>
          <w:divBdr>
            <w:top w:val="none" w:sz="0" w:space="0" w:color="auto"/>
            <w:left w:val="none" w:sz="0" w:space="0" w:color="auto"/>
            <w:bottom w:val="none" w:sz="0" w:space="0" w:color="auto"/>
            <w:right w:val="none" w:sz="0" w:space="0" w:color="auto"/>
          </w:divBdr>
        </w:div>
        <w:div w:id="1298492594">
          <w:marLeft w:val="640"/>
          <w:marRight w:val="0"/>
          <w:marTop w:val="0"/>
          <w:marBottom w:val="0"/>
          <w:divBdr>
            <w:top w:val="none" w:sz="0" w:space="0" w:color="auto"/>
            <w:left w:val="none" w:sz="0" w:space="0" w:color="auto"/>
            <w:bottom w:val="none" w:sz="0" w:space="0" w:color="auto"/>
            <w:right w:val="none" w:sz="0" w:space="0" w:color="auto"/>
          </w:divBdr>
        </w:div>
        <w:div w:id="296764972">
          <w:marLeft w:val="640"/>
          <w:marRight w:val="0"/>
          <w:marTop w:val="0"/>
          <w:marBottom w:val="0"/>
          <w:divBdr>
            <w:top w:val="none" w:sz="0" w:space="0" w:color="auto"/>
            <w:left w:val="none" w:sz="0" w:space="0" w:color="auto"/>
            <w:bottom w:val="none" w:sz="0" w:space="0" w:color="auto"/>
            <w:right w:val="none" w:sz="0" w:space="0" w:color="auto"/>
          </w:divBdr>
        </w:div>
        <w:div w:id="711685688">
          <w:marLeft w:val="640"/>
          <w:marRight w:val="0"/>
          <w:marTop w:val="0"/>
          <w:marBottom w:val="0"/>
          <w:divBdr>
            <w:top w:val="none" w:sz="0" w:space="0" w:color="auto"/>
            <w:left w:val="none" w:sz="0" w:space="0" w:color="auto"/>
            <w:bottom w:val="none" w:sz="0" w:space="0" w:color="auto"/>
            <w:right w:val="none" w:sz="0" w:space="0" w:color="auto"/>
          </w:divBdr>
        </w:div>
        <w:div w:id="1994096374">
          <w:marLeft w:val="640"/>
          <w:marRight w:val="0"/>
          <w:marTop w:val="0"/>
          <w:marBottom w:val="0"/>
          <w:divBdr>
            <w:top w:val="none" w:sz="0" w:space="0" w:color="auto"/>
            <w:left w:val="none" w:sz="0" w:space="0" w:color="auto"/>
            <w:bottom w:val="none" w:sz="0" w:space="0" w:color="auto"/>
            <w:right w:val="none" w:sz="0" w:space="0" w:color="auto"/>
          </w:divBdr>
        </w:div>
        <w:div w:id="1430082040">
          <w:marLeft w:val="640"/>
          <w:marRight w:val="0"/>
          <w:marTop w:val="0"/>
          <w:marBottom w:val="0"/>
          <w:divBdr>
            <w:top w:val="none" w:sz="0" w:space="0" w:color="auto"/>
            <w:left w:val="none" w:sz="0" w:space="0" w:color="auto"/>
            <w:bottom w:val="none" w:sz="0" w:space="0" w:color="auto"/>
            <w:right w:val="none" w:sz="0" w:space="0" w:color="auto"/>
          </w:divBdr>
        </w:div>
        <w:div w:id="911935987">
          <w:marLeft w:val="640"/>
          <w:marRight w:val="0"/>
          <w:marTop w:val="0"/>
          <w:marBottom w:val="0"/>
          <w:divBdr>
            <w:top w:val="none" w:sz="0" w:space="0" w:color="auto"/>
            <w:left w:val="none" w:sz="0" w:space="0" w:color="auto"/>
            <w:bottom w:val="none" w:sz="0" w:space="0" w:color="auto"/>
            <w:right w:val="none" w:sz="0" w:space="0" w:color="auto"/>
          </w:divBdr>
        </w:div>
        <w:div w:id="1280798553">
          <w:marLeft w:val="640"/>
          <w:marRight w:val="0"/>
          <w:marTop w:val="0"/>
          <w:marBottom w:val="0"/>
          <w:divBdr>
            <w:top w:val="none" w:sz="0" w:space="0" w:color="auto"/>
            <w:left w:val="none" w:sz="0" w:space="0" w:color="auto"/>
            <w:bottom w:val="none" w:sz="0" w:space="0" w:color="auto"/>
            <w:right w:val="none" w:sz="0" w:space="0" w:color="auto"/>
          </w:divBdr>
        </w:div>
        <w:div w:id="1468739117">
          <w:marLeft w:val="640"/>
          <w:marRight w:val="0"/>
          <w:marTop w:val="0"/>
          <w:marBottom w:val="0"/>
          <w:divBdr>
            <w:top w:val="none" w:sz="0" w:space="0" w:color="auto"/>
            <w:left w:val="none" w:sz="0" w:space="0" w:color="auto"/>
            <w:bottom w:val="none" w:sz="0" w:space="0" w:color="auto"/>
            <w:right w:val="none" w:sz="0" w:space="0" w:color="auto"/>
          </w:divBdr>
        </w:div>
        <w:div w:id="19212279">
          <w:marLeft w:val="640"/>
          <w:marRight w:val="0"/>
          <w:marTop w:val="0"/>
          <w:marBottom w:val="0"/>
          <w:divBdr>
            <w:top w:val="none" w:sz="0" w:space="0" w:color="auto"/>
            <w:left w:val="none" w:sz="0" w:space="0" w:color="auto"/>
            <w:bottom w:val="none" w:sz="0" w:space="0" w:color="auto"/>
            <w:right w:val="none" w:sz="0" w:space="0" w:color="auto"/>
          </w:divBdr>
        </w:div>
        <w:div w:id="1401170162">
          <w:marLeft w:val="640"/>
          <w:marRight w:val="0"/>
          <w:marTop w:val="0"/>
          <w:marBottom w:val="0"/>
          <w:divBdr>
            <w:top w:val="none" w:sz="0" w:space="0" w:color="auto"/>
            <w:left w:val="none" w:sz="0" w:space="0" w:color="auto"/>
            <w:bottom w:val="none" w:sz="0" w:space="0" w:color="auto"/>
            <w:right w:val="none" w:sz="0" w:space="0" w:color="auto"/>
          </w:divBdr>
        </w:div>
        <w:div w:id="1701933115">
          <w:marLeft w:val="640"/>
          <w:marRight w:val="0"/>
          <w:marTop w:val="0"/>
          <w:marBottom w:val="0"/>
          <w:divBdr>
            <w:top w:val="none" w:sz="0" w:space="0" w:color="auto"/>
            <w:left w:val="none" w:sz="0" w:space="0" w:color="auto"/>
            <w:bottom w:val="none" w:sz="0" w:space="0" w:color="auto"/>
            <w:right w:val="none" w:sz="0" w:space="0" w:color="auto"/>
          </w:divBdr>
        </w:div>
        <w:div w:id="891113941">
          <w:marLeft w:val="640"/>
          <w:marRight w:val="0"/>
          <w:marTop w:val="0"/>
          <w:marBottom w:val="0"/>
          <w:divBdr>
            <w:top w:val="none" w:sz="0" w:space="0" w:color="auto"/>
            <w:left w:val="none" w:sz="0" w:space="0" w:color="auto"/>
            <w:bottom w:val="none" w:sz="0" w:space="0" w:color="auto"/>
            <w:right w:val="none" w:sz="0" w:space="0" w:color="auto"/>
          </w:divBdr>
        </w:div>
        <w:div w:id="1872451741">
          <w:marLeft w:val="640"/>
          <w:marRight w:val="0"/>
          <w:marTop w:val="0"/>
          <w:marBottom w:val="0"/>
          <w:divBdr>
            <w:top w:val="none" w:sz="0" w:space="0" w:color="auto"/>
            <w:left w:val="none" w:sz="0" w:space="0" w:color="auto"/>
            <w:bottom w:val="none" w:sz="0" w:space="0" w:color="auto"/>
            <w:right w:val="none" w:sz="0" w:space="0" w:color="auto"/>
          </w:divBdr>
        </w:div>
        <w:div w:id="319427413">
          <w:marLeft w:val="640"/>
          <w:marRight w:val="0"/>
          <w:marTop w:val="0"/>
          <w:marBottom w:val="0"/>
          <w:divBdr>
            <w:top w:val="none" w:sz="0" w:space="0" w:color="auto"/>
            <w:left w:val="none" w:sz="0" w:space="0" w:color="auto"/>
            <w:bottom w:val="none" w:sz="0" w:space="0" w:color="auto"/>
            <w:right w:val="none" w:sz="0" w:space="0" w:color="auto"/>
          </w:divBdr>
        </w:div>
        <w:div w:id="904144741">
          <w:marLeft w:val="640"/>
          <w:marRight w:val="0"/>
          <w:marTop w:val="0"/>
          <w:marBottom w:val="0"/>
          <w:divBdr>
            <w:top w:val="none" w:sz="0" w:space="0" w:color="auto"/>
            <w:left w:val="none" w:sz="0" w:space="0" w:color="auto"/>
            <w:bottom w:val="none" w:sz="0" w:space="0" w:color="auto"/>
            <w:right w:val="none" w:sz="0" w:space="0" w:color="auto"/>
          </w:divBdr>
        </w:div>
        <w:div w:id="1823614279">
          <w:marLeft w:val="640"/>
          <w:marRight w:val="0"/>
          <w:marTop w:val="0"/>
          <w:marBottom w:val="0"/>
          <w:divBdr>
            <w:top w:val="none" w:sz="0" w:space="0" w:color="auto"/>
            <w:left w:val="none" w:sz="0" w:space="0" w:color="auto"/>
            <w:bottom w:val="none" w:sz="0" w:space="0" w:color="auto"/>
            <w:right w:val="none" w:sz="0" w:space="0" w:color="auto"/>
          </w:divBdr>
        </w:div>
        <w:div w:id="896358254">
          <w:marLeft w:val="640"/>
          <w:marRight w:val="0"/>
          <w:marTop w:val="0"/>
          <w:marBottom w:val="0"/>
          <w:divBdr>
            <w:top w:val="none" w:sz="0" w:space="0" w:color="auto"/>
            <w:left w:val="none" w:sz="0" w:space="0" w:color="auto"/>
            <w:bottom w:val="none" w:sz="0" w:space="0" w:color="auto"/>
            <w:right w:val="none" w:sz="0" w:space="0" w:color="auto"/>
          </w:divBdr>
        </w:div>
        <w:div w:id="816995568">
          <w:marLeft w:val="640"/>
          <w:marRight w:val="0"/>
          <w:marTop w:val="0"/>
          <w:marBottom w:val="0"/>
          <w:divBdr>
            <w:top w:val="none" w:sz="0" w:space="0" w:color="auto"/>
            <w:left w:val="none" w:sz="0" w:space="0" w:color="auto"/>
            <w:bottom w:val="none" w:sz="0" w:space="0" w:color="auto"/>
            <w:right w:val="none" w:sz="0" w:space="0" w:color="auto"/>
          </w:divBdr>
        </w:div>
        <w:div w:id="2020428644">
          <w:marLeft w:val="640"/>
          <w:marRight w:val="0"/>
          <w:marTop w:val="0"/>
          <w:marBottom w:val="0"/>
          <w:divBdr>
            <w:top w:val="none" w:sz="0" w:space="0" w:color="auto"/>
            <w:left w:val="none" w:sz="0" w:space="0" w:color="auto"/>
            <w:bottom w:val="none" w:sz="0" w:space="0" w:color="auto"/>
            <w:right w:val="none" w:sz="0" w:space="0" w:color="auto"/>
          </w:divBdr>
        </w:div>
        <w:div w:id="1379087012">
          <w:marLeft w:val="640"/>
          <w:marRight w:val="0"/>
          <w:marTop w:val="0"/>
          <w:marBottom w:val="0"/>
          <w:divBdr>
            <w:top w:val="none" w:sz="0" w:space="0" w:color="auto"/>
            <w:left w:val="none" w:sz="0" w:space="0" w:color="auto"/>
            <w:bottom w:val="none" w:sz="0" w:space="0" w:color="auto"/>
            <w:right w:val="none" w:sz="0" w:space="0" w:color="auto"/>
          </w:divBdr>
        </w:div>
        <w:div w:id="1538659351">
          <w:marLeft w:val="640"/>
          <w:marRight w:val="0"/>
          <w:marTop w:val="0"/>
          <w:marBottom w:val="0"/>
          <w:divBdr>
            <w:top w:val="none" w:sz="0" w:space="0" w:color="auto"/>
            <w:left w:val="none" w:sz="0" w:space="0" w:color="auto"/>
            <w:bottom w:val="none" w:sz="0" w:space="0" w:color="auto"/>
            <w:right w:val="none" w:sz="0" w:space="0" w:color="auto"/>
          </w:divBdr>
        </w:div>
        <w:div w:id="1003050853">
          <w:marLeft w:val="640"/>
          <w:marRight w:val="0"/>
          <w:marTop w:val="0"/>
          <w:marBottom w:val="0"/>
          <w:divBdr>
            <w:top w:val="none" w:sz="0" w:space="0" w:color="auto"/>
            <w:left w:val="none" w:sz="0" w:space="0" w:color="auto"/>
            <w:bottom w:val="none" w:sz="0" w:space="0" w:color="auto"/>
            <w:right w:val="none" w:sz="0" w:space="0" w:color="auto"/>
          </w:divBdr>
        </w:div>
        <w:div w:id="1432698320">
          <w:marLeft w:val="640"/>
          <w:marRight w:val="0"/>
          <w:marTop w:val="0"/>
          <w:marBottom w:val="0"/>
          <w:divBdr>
            <w:top w:val="none" w:sz="0" w:space="0" w:color="auto"/>
            <w:left w:val="none" w:sz="0" w:space="0" w:color="auto"/>
            <w:bottom w:val="none" w:sz="0" w:space="0" w:color="auto"/>
            <w:right w:val="none" w:sz="0" w:space="0" w:color="auto"/>
          </w:divBdr>
        </w:div>
        <w:div w:id="1964532178">
          <w:marLeft w:val="640"/>
          <w:marRight w:val="0"/>
          <w:marTop w:val="0"/>
          <w:marBottom w:val="0"/>
          <w:divBdr>
            <w:top w:val="none" w:sz="0" w:space="0" w:color="auto"/>
            <w:left w:val="none" w:sz="0" w:space="0" w:color="auto"/>
            <w:bottom w:val="none" w:sz="0" w:space="0" w:color="auto"/>
            <w:right w:val="none" w:sz="0" w:space="0" w:color="auto"/>
          </w:divBdr>
        </w:div>
        <w:div w:id="1678994499">
          <w:marLeft w:val="640"/>
          <w:marRight w:val="0"/>
          <w:marTop w:val="0"/>
          <w:marBottom w:val="0"/>
          <w:divBdr>
            <w:top w:val="none" w:sz="0" w:space="0" w:color="auto"/>
            <w:left w:val="none" w:sz="0" w:space="0" w:color="auto"/>
            <w:bottom w:val="none" w:sz="0" w:space="0" w:color="auto"/>
            <w:right w:val="none" w:sz="0" w:space="0" w:color="auto"/>
          </w:divBdr>
        </w:div>
        <w:div w:id="1795370374">
          <w:marLeft w:val="640"/>
          <w:marRight w:val="0"/>
          <w:marTop w:val="0"/>
          <w:marBottom w:val="0"/>
          <w:divBdr>
            <w:top w:val="none" w:sz="0" w:space="0" w:color="auto"/>
            <w:left w:val="none" w:sz="0" w:space="0" w:color="auto"/>
            <w:bottom w:val="none" w:sz="0" w:space="0" w:color="auto"/>
            <w:right w:val="none" w:sz="0" w:space="0" w:color="auto"/>
          </w:divBdr>
        </w:div>
        <w:div w:id="365328422">
          <w:marLeft w:val="640"/>
          <w:marRight w:val="0"/>
          <w:marTop w:val="0"/>
          <w:marBottom w:val="0"/>
          <w:divBdr>
            <w:top w:val="none" w:sz="0" w:space="0" w:color="auto"/>
            <w:left w:val="none" w:sz="0" w:space="0" w:color="auto"/>
            <w:bottom w:val="none" w:sz="0" w:space="0" w:color="auto"/>
            <w:right w:val="none" w:sz="0" w:space="0" w:color="auto"/>
          </w:divBdr>
        </w:div>
        <w:div w:id="2037653232">
          <w:marLeft w:val="640"/>
          <w:marRight w:val="0"/>
          <w:marTop w:val="0"/>
          <w:marBottom w:val="0"/>
          <w:divBdr>
            <w:top w:val="none" w:sz="0" w:space="0" w:color="auto"/>
            <w:left w:val="none" w:sz="0" w:space="0" w:color="auto"/>
            <w:bottom w:val="none" w:sz="0" w:space="0" w:color="auto"/>
            <w:right w:val="none" w:sz="0" w:space="0" w:color="auto"/>
          </w:divBdr>
        </w:div>
        <w:div w:id="1970013037">
          <w:marLeft w:val="640"/>
          <w:marRight w:val="0"/>
          <w:marTop w:val="0"/>
          <w:marBottom w:val="0"/>
          <w:divBdr>
            <w:top w:val="none" w:sz="0" w:space="0" w:color="auto"/>
            <w:left w:val="none" w:sz="0" w:space="0" w:color="auto"/>
            <w:bottom w:val="none" w:sz="0" w:space="0" w:color="auto"/>
            <w:right w:val="none" w:sz="0" w:space="0" w:color="auto"/>
          </w:divBdr>
        </w:div>
        <w:div w:id="1651327148">
          <w:marLeft w:val="640"/>
          <w:marRight w:val="0"/>
          <w:marTop w:val="0"/>
          <w:marBottom w:val="0"/>
          <w:divBdr>
            <w:top w:val="none" w:sz="0" w:space="0" w:color="auto"/>
            <w:left w:val="none" w:sz="0" w:space="0" w:color="auto"/>
            <w:bottom w:val="none" w:sz="0" w:space="0" w:color="auto"/>
            <w:right w:val="none" w:sz="0" w:space="0" w:color="auto"/>
          </w:divBdr>
        </w:div>
        <w:div w:id="685979276">
          <w:marLeft w:val="640"/>
          <w:marRight w:val="0"/>
          <w:marTop w:val="0"/>
          <w:marBottom w:val="0"/>
          <w:divBdr>
            <w:top w:val="none" w:sz="0" w:space="0" w:color="auto"/>
            <w:left w:val="none" w:sz="0" w:space="0" w:color="auto"/>
            <w:bottom w:val="none" w:sz="0" w:space="0" w:color="auto"/>
            <w:right w:val="none" w:sz="0" w:space="0" w:color="auto"/>
          </w:divBdr>
        </w:div>
        <w:div w:id="1104763114">
          <w:marLeft w:val="640"/>
          <w:marRight w:val="0"/>
          <w:marTop w:val="0"/>
          <w:marBottom w:val="0"/>
          <w:divBdr>
            <w:top w:val="none" w:sz="0" w:space="0" w:color="auto"/>
            <w:left w:val="none" w:sz="0" w:space="0" w:color="auto"/>
            <w:bottom w:val="none" w:sz="0" w:space="0" w:color="auto"/>
            <w:right w:val="none" w:sz="0" w:space="0" w:color="auto"/>
          </w:divBdr>
        </w:div>
        <w:div w:id="926963897">
          <w:marLeft w:val="640"/>
          <w:marRight w:val="0"/>
          <w:marTop w:val="0"/>
          <w:marBottom w:val="0"/>
          <w:divBdr>
            <w:top w:val="none" w:sz="0" w:space="0" w:color="auto"/>
            <w:left w:val="none" w:sz="0" w:space="0" w:color="auto"/>
            <w:bottom w:val="none" w:sz="0" w:space="0" w:color="auto"/>
            <w:right w:val="none" w:sz="0" w:space="0" w:color="auto"/>
          </w:divBdr>
        </w:div>
        <w:div w:id="1340040604">
          <w:marLeft w:val="640"/>
          <w:marRight w:val="0"/>
          <w:marTop w:val="0"/>
          <w:marBottom w:val="0"/>
          <w:divBdr>
            <w:top w:val="none" w:sz="0" w:space="0" w:color="auto"/>
            <w:left w:val="none" w:sz="0" w:space="0" w:color="auto"/>
            <w:bottom w:val="none" w:sz="0" w:space="0" w:color="auto"/>
            <w:right w:val="none" w:sz="0" w:space="0" w:color="auto"/>
          </w:divBdr>
        </w:div>
        <w:div w:id="790826617">
          <w:marLeft w:val="640"/>
          <w:marRight w:val="0"/>
          <w:marTop w:val="0"/>
          <w:marBottom w:val="0"/>
          <w:divBdr>
            <w:top w:val="none" w:sz="0" w:space="0" w:color="auto"/>
            <w:left w:val="none" w:sz="0" w:space="0" w:color="auto"/>
            <w:bottom w:val="none" w:sz="0" w:space="0" w:color="auto"/>
            <w:right w:val="none" w:sz="0" w:space="0" w:color="auto"/>
          </w:divBdr>
        </w:div>
        <w:div w:id="865752114">
          <w:marLeft w:val="640"/>
          <w:marRight w:val="0"/>
          <w:marTop w:val="0"/>
          <w:marBottom w:val="0"/>
          <w:divBdr>
            <w:top w:val="none" w:sz="0" w:space="0" w:color="auto"/>
            <w:left w:val="none" w:sz="0" w:space="0" w:color="auto"/>
            <w:bottom w:val="none" w:sz="0" w:space="0" w:color="auto"/>
            <w:right w:val="none" w:sz="0" w:space="0" w:color="auto"/>
          </w:divBdr>
        </w:div>
      </w:divsChild>
    </w:div>
    <w:div w:id="389378712">
      <w:bodyDiv w:val="1"/>
      <w:marLeft w:val="0"/>
      <w:marRight w:val="0"/>
      <w:marTop w:val="0"/>
      <w:marBottom w:val="0"/>
      <w:divBdr>
        <w:top w:val="none" w:sz="0" w:space="0" w:color="auto"/>
        <w:left w:val="none" w:sz="0" w:space="0" w:color="auto"/>
        <w:bottom w:val="none" w:sz="0" w:space="0" w:color="auto"/>
        <w:right w:val="none" w:sz="0" w:space="0" w:color="auto"/>
      </w:divBdr>
      <w:divsChild>
        <w:div w:id="48771592">
          <w:marLeft w:val="640"/>
          <w:marRight w:val="0"/>
          <w:marTop w:val="0"/>
          <w:marBottom w:val="0"/>
          <w:divBdr>
            <w:top w:val="none" w:sz="0" w:space="0" w:color="auto"/>
            <w:left w:val="none" w:sz="0" w:space="0" w:color="auto"/>
            <w:bottom w:val="none" w:sz="0" w:space="0" w:color="auto"/>
            <w:right w:val="none" w:sz="0" w:space="0" w:color="auto"/>
          </w:divBdr>
        </w:div>
        <w:div w:id="1784618217">
          <w:marLeft w:val="640"/>
          <w:marRight w:val="0"/>
          <w:marTop w:val="0"/>
          <w:marBottom w:val="0"/>
          <w:divBdr>
            <w:top w:val="none" w:sz="0" w:space="0" w:color="auto"/>
            <w:left w:val="none" w:sz="0" w:space="0" w:color="auto"/>
            <w:bottom w:val="none" w:sz="0" w:space="0" w:color="auto"/>
            <w:right w:val="none" w:sz="0" w:space="0" w:color="auto"/>
          </w:divBdr>
        </w:div>
      </w:divsChild>
    </w:div>
    <w:div w:id="461509507">
      <w:bodyDiv w:val="1"/>
      <w:marLeft w:val="0"/>
      <w:marRight w:val="0"/>
      <w:marTop w:val="0"/>
      <w:marBottom w:val="0"/>
      <w:divBdr>
        <w:top w:val="none" w:sz="0" w:space="0" w:color="auto"/>
        <w:left w:val="none" w:sz="0" w:space="0" w:color="auto"/>
        <w:bottom w:val="none" w:sz="0" w:space="0" w:color="auto"/>
        <w:right w:val="none" w:sz="0" w:space="0" w:color="auto"/>
      </w:divBdr>
      <w:divsChild>
        <w:div w:id="844514836">
          <w:marLeft w:val="640"/>
          <w:marRight w:val="0"/>
          <w:marTop w:val="0"/>
          <w:marBottom w:val="0"/>
          <w:divBdr>
            <w:top w:val="none" w:sz="0" w:space="0" w:color="auto"/>
            <w:left w:val="none" w:sz="0" w:space="0" w:color="auto"/>
            <w:bottom w:val="none" w:sz="0" w:space="0" w:color="auto"/>
            <w:right w:val="none" w:sz="0" w:space="0" w:color="auto"/>
          </w:divBdr>
        </w:div>
        <w:div w:id="2040861738">
          <w:marLeft w:val="640"/>
          <w:marRight w:val="0"/>
          <w:marTop w:val="0"/>
          <w:marBottom w:val="0"/>
          <w:divBdr>
            <w:top w:val="none" w:sz="0" w:space="0" w:color="auto"/>
            <w:left w:val="none" w:sz="0" w:space="0" w:color="auto"/>
            <w:bottom w:val="none" w:sz="0" w:space="0" w:color="auto"/>
            <w:right w:val="none" w:sz="0" w:space="0" w:color="auto"/>
          </w:divBdr>
        </w:div>
      </w:divsChild>
    </w:div>
    <w:div w:id="484972260">
      <w:bodyDiv w:val="1"/>
      <w:marLeft w:val="0"/>
      <w:marRight w:val="0"/>
      <w:marTop w:val="0"/>
      <w:marBottom w:val="0"/>
      <w:divBdr>
        <w:top w:val="none" w:sz="0" w:space="0" w:color="auto"/>
        <w:left w:val="none" w:sz="0" w:space="0" w:color="auto"/>
        <w:bottom w:val="none" w:sz="0" w:space="0" w:color="auto"/>
        <w:right w:val="none" w:sz="0" w:space="0" w:color="auto"/>
      </w:divBdr>
      <w:divsChild>
        <w:div w:id="1265769133">
          <w:marLeft w:val="640"/>
          <w:marRight w:val="0"/>
          <w:marTop w:val="0"/>
          <w:marBottom w:val="0"/>
          <w:divBdr>
            <w:top w:val="none" w:sz="0" w:space="0" w:color="auto"/>
            <w:left w:val="none" w:sz="0" w:space="0" w:color="auto"/>
            <w:bottom w:val="none" w:sz="0" w:space="0" w:color="auto"/>
            <w:right w:val="none" w:sz="0" w:space="0" w:color="auto"/>
          </w:divBdr>
        </w:div>
        <w:div w:id="1638994631">
          <w:marLeft w:val="640"/>
          <w:marRight w:val="0"/>
          <w:marTop w:val="0"/>
          <w:marBottom w:val="0"/>
          <w:divBdr>
            <w:top w:val="none" w:sz="0" w:space="0" w:color="auto"/>
            <w:left w:val="none" w:sz="0" w:space="0" w:color="auto"/>
            <w:bottom w:val="none" w:sz="0" w:space="0" w:color="auto"/>
            <w:right w:val="none" w:sz="0" w:space="0" w:color="auto"/>
          </w:divBdr>
        </w:div>
        <w:div w:id="2000380815">
          <w:marLeft w:val="640"/>
          <w:marRight w:val="0"/>
          <w:marTop w:val="0"/>
          <w:marBottom w:val="0"/>
          <w:divBdr>
            <w:top w:val="none" w:sz="0" w:space="0" w:color="auto"/>
            <w:left w:val="none" w:sz="0" w:space="0" w:color="auto"/>
            <w:bottom w:val="none" w:sz="0" w:space="0" w:color="auto"/>
            <w:right w:val="none" w:sz="0" w:space="0" w:color="auto"/>
          </w:divBdr>
        </w:div>
        <w:div w:id="472255683">
          <w:marLeft w:val="640"/>
          <w:marRight w:val="0"/>
          <w:marTop w:val="0"/>
          <w:marBottom w:val="0"/>
          <w:divBdr>
            <w:top w:val="none" w:sz="0" w:space="0" w:color="auto"/>
            <w:left w:val="none" w:sz="0" w:space="0" w:color="auto"/>
            <w:bottom w:val="none" w:sz="0" w:space="0" w:color="auto"/>
            <w:right w:val="none" w:sz="0" w:space="0" w:color="auto"/>
          </w:divBdr>
        </w:div>
        <w:div w:id="285433797">
          <w:marLeft w:val="640"/>
          <w:marRight w:val="0"/>
          <w:marTop w:val="0"/>
          <w:marBottom w:val="0"/>
          <w:divBdr>
            <w:top w:val="none" w:sz="0" w:space="0" w:color="auto"/>
            <w:left w:val="none" w:sz="0" w:space="0" w:color="auto"/>
            <w:bottom w:val="none" w:sz="0" w:space="0" w:color="auto"/>
            <w:right w:val="none" w:sz="0" w:space="0" w:color="auto"/>
          </w:divBdr>
        </w:div>
        <w:div w:id="1053043397">
          <w:marLeft w:val="640"/>
          <w:marRight w:val="0"/>
          <w:marTop w:val="0"/>
          <w:marBottom w:val="0"/>
          <w:divBdr>
            <w:top w:val="none" w:sz="0" w:space="0" w:color="auto"/>
            <w:left w:val="none" w:sz="0" w:space="0" w:color="auto"/>
            <w:bottom w:val="none" w:sz="0" w:space="0" w:color="auto"/>
            <w:right w:val="none" w:sz="0" w:space="0" w:color="auto"/>
          </w:divBdr>
        </w:div>
        <w:div w:id="1353722398">
          <w:marLeft w:val="640"/>
          <w:marRight w:val="0"/>
          <w:marTop w:val="0"/>
          <w:marBottom w:val="0"/>
          <w:divBdr>
            <w:top w:val="none" w:sz="0" w:space="0" w:color="auto"/>
            <w:left w:val="none" w:sz="0" w:space="0" w:color="auto"/>
            <w:bottom w:val="none" w:sz="0" w:space="0" w:color="auto"/>
            <w:right w:val="none" w:sz="0" w:space="0" w:color="auto"/>
          </w:divBdr>
        </w:div>
        <w:div w:id="1401562688">
          <w:marLeft w:val="640"/>
          <w:marRight w:val="0"/>
          <w:marTop w:val="0"/>
          <w:marBottom w:val="0"/>
          <w:divBdr>
            <w:top w:val="none" w:sz="0" w:space="0" w:color="auto"/>
            <w:left w:val="none" w:sz="0" w:space="0" w:color="auto"/>
            <w:bottom w:val="none" w:sz="0" w:space="0" w:color="auto"/>
            <w:right w:val="none" w:sz="0" w:space="0" w:color="auto"/>
          </w:divBdr>
        </w:div>
        <w:div w:id="164825735">
          <w:marLeft w:val="640"/>
          <w:marRight w:val="0"/>
          <w:marTop w:val="0"/>
          <w:marBottom w:val="0"/>
          <w:divBdr>
            <w:top w:val="none" w:sz="0" w:space="0" w:color="auto"/>
            <w:left w:val="none" w:sz="0" w:space="0" w:color="auto"/>
            <w:bottom w:val="none" w:sz="0" w:space="0" w:color="auto"/>
            <w:right w:val="none" w:sz="0" w:space="0" w:color="auto"/>
          </w:divBdr>
        </w:div>
        <w:div w:id="1921020647">
          <w:marLeft w:val="640"/>
          <w:marRight w:val="0"/>
          <w:marTop w:val="0"/>
          <w:marBottom w:val="0"/>
          <w:divBdr>
            <w:top w:val="none" w:sz="0" w:space="0" w:color="auto"/>
            <w:left w:val="none" w:sz="0" w:space="0" w:color="auto"/>
            <w:bottom w:val="none" w:sz="0" w:space="0" w:color="auto"/>
            <w:right w:val="none" w:sz="0" w:space="0" w:color="auto"/>
          </w:divBdr>
        </w:div>
        <w:div w:id="1158035747">
          <w:marLeft w:val="640"/>
          <w:marRight w:val="0"/>
          <w:marTop w:val="0"/>
          <w:marBottom w:val="0"/>
          <w:divBdr>
            <w:top w:val="none" w:sz="0" w:space="0" w:color="auto"/>
            <w:left w:val="none" w:sz="0" w:space="0" w:color="auto"/>
            <w:bottom w:val="none" w:sz="0" w:space="0" w:color="auto"/>
            <w:right w:val="none" w:sz="0" w:space="0" w:color="auto"/>
          </w:divBdr>
        </w:div>
        <w:div w:id="13195737">
          <w:marLeft w:val="640"/>
          <w:marRight w:val="0"/>
          <w:marTop w:val="0"/>
          <w:marBottom w:val="0"/>
          <w:divBdr>
            <w:top w:val="none" w:sz="0" w:space="0" w:color="auto"/>
            <w:left w:val="none" w:sz="0" w:space="0" w:color="auto"/>
            <w:bottom w:val="none" w:sz="0" w:space="0" w:color="auto"/>
            <w:right w:val="none" w:sz="0" w:space="0" w:color="auto"/>
          </w:divBdr>
        </w:div>
        <w:div w:id="228810516">
          <w:marLeft w:val="640"/>
          <w:marRight w:val="0"/>
          <w:marTop w:val="0"/>
          <w:marBottom w:val="0"/>
          <w:divBdr>
            <w:top w:val="none" w:sz="0" w:space="0" w:color="auto"/>
            <w:left w:val="none" w:sz="0" w:space="0" w:color="auto"/>
            <w:bottom w:val="none" w:sz="0" w:space="0" w:color="auto"/>
            <w:right w:val="none" w:sz="0" w:space="0" w:color="auto"/>
          </w:divBdr>
        </w:div>
        <w:div w:id="851604329">
          <w:marLeft w:val="640"/>
          <w:marRight w:val="0"/>
          <w:marTop w:val="0"/>
          <w:marBottom w:val="0"/>
          <w:divBdr>
            <w:top w:val="none" w:sz="0" w:space="0" w:color="auto"/>
            <w:left w:val="none" w:sz="0" w:space="0" w:color="auto"/>
            <w:bottom w:val="none" w:sz="0" w:space="0" w:color="auto"/>
            <w:right w:val="none" w:sz="0" w:space="0" w:color="auto"/>
          </w:divBdr>
        </w:div>
        <w:div w:id="744760432">
          <w:marLeft w:val="640"/>
          <w:marRight w:val="0"/>
          <w:marTop w:val="0"/>
          <w:marBottom w:val="0"/>
          <w:divBdr>
            <w:top w:val="none" w:sz="0" w:space="0" w:color="auto"/>
            <w:left w:val="none" w:sz="0" w:space="0" w:color="auto"/>
            <w:bottom w:val="none" w:sz="0" w:space="0" w:color="auto"/>
            <w:right w:val="none" w:sz="0" w:space="0" w:color="auto"/>
          </w:divBdr>
        </w:div>
        <w:div w:id="1576822008">
          <w:marLeft w:val="640"/>
          <w:marRight w:val="0"/>
          <w:marTop w:val="0"/>
          <w:marBottom w:val="0"/>
          <w:divBdr>
            <w:top w:val="none" w:sz="0" w:space="0" w:color="auto"/>
            <w:left w:val="none" w:sz="0" w:space="0" w:color="auto"/>
            <w:bottom w:val="none" w:sz="0" w:space="0" w:color="auto"/>
            <w:right w:val="none" w:sz="0" w:space="0" w:color="auto"/>
          </w:divBdr>
        </w:div>
        <w:div w:id="559444844">
          <w:marLeft w:val="640"/>
          <w:marRight w:val="0"/>
          <w:marTop w:val="0"/>
          <w:marBottom w:val="0"/>
          <w:divBdr>
            <w:top w:val="none" w:sz="0" w:space="0" w:color="auto"/>
            <w:left w:val="none" w:sz="0" w:space="0" w:color="auto"/>
            <w:bottom w:val="none" w:sz="0" w:space="0" w:color="auto"/>
            <w:right w:val="none" w:sz="0" w:space="0" w:color="auto"/>
          </w:divBdr>
        </w:div>
        <w:div w:id="560873038">
          <w:marLeft w:val="640"/>
          <w:marRight w:val="0"/>
          <w:marTop w:val="0"/>
          <w:marBottom w:val="0"/>
          <w:divBdr>
            <w:top w:val="none" w:sz="0" w:space="0" w:color="auto"/>
            <w:left w:val="none" w:sz="0" w:space="0" w:color="auto"/>
            <w:bottom w:val="none" w:sz="0" w:space="0" w:color="auto"/>
            <w:right w:val="none" w:sz="0" w:space="0" w:color="auto"/>
          </w:divBdr>
        </w:div>
        <w:div w:id="1073577175">
          <w:marLeft w:val="640"/>
          <w:marRight w:val="0"/>
          <w:marTop w:val="0"/>
          <w:marBottom w:val="0"/>
          <w:divBdr>
            <w:top w:val="none" w:sz="0" w:space="0" w:color="auto"/>
            <w:left w:val="none" w:sz="0" w:space="0" w:color="auto"/>
            <w:bottom w:val="none" w:sz="0" w:space="0" w:color="auto"/>
            <w:right w:val="none" w:sz="0" w:space="0" w:color="auto"/>
          </w:divBdr>
        </w:div>
        <w:div w:id="1841970413">
          <w:marLeft w:val="640"/>
          <w:marRight w:val="0"/>
          <w:marTop w:val="0"/>
          <w:marBottom w:val="0"/>
          <w:divBdr>
            <w:top w:val="none" w:sz="0" w:space="0" w:color="auto"/>
            <w:left w:val="none" w:sz="0" w:space="0" w:color="auto"/>
            <w:bottom w:val="none" w:sz="0" w:space="0" w:color="auto"/>
            <w:right w:val="none" w:sz="0" w:space="0" w:color="auto"/>
          </w:divBdr>
        </w:div>
        <w:div w:id="1715808706">
          <w:marLeft w:val="640"/>
          <w:marRight w:val="0"/>
          <w:marTop w:val="0"/>
          <w:marBottom w:val="0"/>
          <w:divBdr>
            <w:top w:val="none" w:sz="0" w:space="0" w:color="auto"/>
            <w:left w:val="none" w:sz="0" w:space="0" w:color="auto"/>
            <w:bottom w:val="none" w:sz="0" w:space="0" w:color="auto"/>
            <w:right w:val="none" w:sz="0" w:space="0" w:color="auto"/>
          </w:divBdr>
        </w:div>
        <w:div w:id="315690639">
          <w:marLeft w:val="640"/>
          <w:marRight w:val="0"/>
          <w:marTop w:val="0"/>
          <w:marBottom w:val="0"/>
          <w:divBdr>
            <w:top w:val="none" w:sz="0" w:space="0" w:color="auto"/>
            <w:left w:val="none" w:sz="0" w:space="0" w:color="auto"/>
            <w:bottom w:val="none" w:sz="0" w:space="0" w:color="auto"/>
            <w:right w:val="none" w:sz="0" w:space="0" w:color="auto"/>
          </w:divBdr>
        </w:div>
        <w:div w:id="570427640">
          <w:marLeft w:val="640"/>
          <w:marRight w:val="0"/>
          <w:marTop w:val="0"/>
          <w:marBottom w:val="0"/>
          <w:divBdr>
            <w:top w:val="none" w:sz="0" w:space="0" w:color="auto"/>
            <w:left w:val="none" w:sz="0" w:space="0" w:color="auto"/>
            <w:bottom w:val="none" w:sz="0" w:space="0" w:color="auto"/>
            <w:right w:val="none" w:sz="0" w:space="0" w:color="auto"/>
          </w:divBdr>
        </w:div>
        <w:div w:id="211892267">
          <w:marLeft w:val="640"/>
          <w:marRight w:val="0"/>
          <w:marTop w:val="0"/>
          <w:marBottom w:val="0"/>
          <w:divBdr>
            <w:top w:val="none" w:sz="0" w:space="0" w:color="auto"/>
            <w:left w:val="none" w:sz="0" w:space="0" w:color="auto"/>
            <w:bottom w:val="none" w:sz="0" w:space="0" w:color="auto"/>
            <w:right w:val="none" w:sz="0" w:space="0" w:color="auto"/>
          </w:divBdr>
        </w:div>
        <w:div w:id="1740327371">
          <w:marLeft w:val="640"/>
          <w:marRight w:val="0"/>
          <w:marTop w:val="0"/>
          <w:marBottom w:val="0"/>
          <w:divBdr>
            <w:top w:val="none" w:sz="0" w:space="0" w:color="auto"/>
            <w:left w:val="none" w:sz="0" w:space="0" w:color="auto"/>
            <w:bottom w:val="none" w:sz="0" w:space="0" w:color="auto"/>
            <w:right w:val="none" w:sz="0" w:space="0" w:color="auto"/>
          </w:divBdr>
        </w:div>
        <w:div w:id="119227904">
          <w:marLeft w:val="640"/>
          <w:marRight w:val="0"/>
          <w:marTop w:val="0"/>
          <w:marBottom w:val="0"/>
          <w:divBdr>
            <w:top w:val="none" w:sz="0" w:space="0" w:color="auto"/>
            <w:left w:val="none" w:sz="0" w:space="0" w:color="auto"/>
            <w:bottom w:val="none" w:sz="0" w:space="0" w:color="auto"/>
            <w:right w:val="none" w:sz="0" w:space="0" w:color="auto"/>
          </w:divBdr>
        </w:div>
        <w:div w:id="72746049">
          <w:marLeft w:val="640"/>
          <w:marRight w:val="0"/>
          <w:marTop w:val="0"/>
          <w:marBottom w:val="0"/>
          <w:divBdr>
            <w:top w:val="none" w:sz="0" w:space="0" w:color="auto"/>
            <w:left w:val="none" w:sz="0" w:space="0" w:color="auto"/>
            <w:bottom w:val="none" w:sz="0" w:space="0" w:color="auto"/>
            <w:right w:val="none" w:sz="0" w:space="0" w:color="auto"/>
          </w:divBdr>
        </w:div>
        <w:div w:id="694887338">
          <w:marLeft w:val="640"/>
          <w:marRight w:val="0"/>
          <w:marTop w:val="0"/>
          <w:marBottom w:val="0"/>
          <w:divBdr>
            <w:top w:val="none" w:sz="0" w:space="0" w:color="auto"/>
            <w:left w:val="none" w:sz="0" w:space="0" w:color="auto"/>
            <w:bottom w:val="none" w:sz="0" w:space="0" w:color="auto"/>
            <w:right w:val="none" w:sz="0" w:space="0" w:color="auto"/>
          </w:divBdr>
        </w:div>
        <w:div w:id="1153063538">
          <w:marLeft w:val="640"/>
          <w:marRight w:val="0"/>
          <w:marTop w:val="0"/>
          <w:marBottom w:val="0"/>
          <w:divBdr>
            <w:top w:val="none" w:sz="0" w:space="0" w:color="auto"/>
            <w:left w:val="none" w:sz="0" w:space="0" w:color="auto"/>
            <w:bottom w:val="none" w:sz="0" w:space="0" w:color="auto"/>
            <w:right w:val="none" w:sz="0" w:space="0" w:color="auto"/>
          </w:divBdr>
        </w:div>
        <w:div w:id="1890454179">
          <w:marLeft w:val="640"/>
          <w:marRight w:val="0"/>
          <w:marTop w:val="0"/>
          <w:marBottom w:val="0"/>
          <w:divBdr>
            <w:top w:val="none" w:sz="0" w:space="0" w:color="auto"/>
            <w:left w:val="none" w:sz="0" w:space="0" w:color="auto"/>
            <w:bottom w:val="none" w:sz="0" w:space="0" w:color="auto"/>
            <w:right w:val="none" w:sz="0" w:space="0" w:color="auto"/>
          </w:divBdr>
        </w:div>
        <w:div w:id="689381821">
          <w:marLeft w:val="640"/>
          <w:marRight w:val="0"/>
          <w:marTop w:val="0"/>
          <w:marBottom w:val="0"/>
          <w:divBdr>
            <w:top w:val="none" w:sz="0" w:space="0" w:color="auto"/>
            <w:left w:val="none" w:sz="0" w:space="0" w:color="auto"/>
            <w:bottom w:val="none" w:sz="0" w:space="0" w:color="auto"/>
            <w:right w:val="none" w:sz="0" w:space="0" w:color="auto"/>
          </w:divBdr>
        </w:div>
        <w:div w:id="1795367041">
          <w:marLeft w:val="640"/>
          <w:marRight w:val="0"/>
          <w:marTop w:val="0"/>
          <w:marBottom w:val="0"/>
          <w:divBdr>
            <w:top w:val="none" w:sz="0" w:space="0" w:color="auto"/>
            <w:left w:val="none" w:sz="0" w:space="0" w:color="auto"/>
            <w:bottom w:val="none" w:sz="0" w:space="0" w:color="auto"/>
            <w:right w:val="none" w:sz="0" w:space="0" w:color="auto"/>
          </w:divBdr>
        </w:div>
        <w:div w:id="363751140">
          <w:marLeft w:val="640"/>
          <w:marRight w:val="0"/>
          <w:marTop w:val="0"/>
          <w:marBottom w:val="0"/>
          <w:divBdr>
            <w:top w:val="none" w:sz="0" w:space="0" w:color="auto"/>
            <w:left w:val="none" w:sz="0" w:space="0" w:color="auto"/>
            <w:bottom w:val="none" w:sz="0" w:space="0" w:color="auto"/>
            <w:right w:val="none" w:sz="0" w:space="0" w:color="auto"/>
          </w:divBdr>
        </w:div>
        <w:div w:id="1716542051">
          <w:marLeft w:val="640"/>
          <w:marRight w:val="0"/>
          <w:marTop w:val="0"/>
          <w:marBottom w:val="0"/>
          <w:divBdr>
            <w:top w:val="none" w:sz="0" w:space="0" w:color="auto"/>
            <w:left w:val="none" w:sz="0" w:space="0" w:color="auto"/>
            <w:bottom w:val="none" w:sz="0" w:space="0" w:color="auto"/>
            <w:right w:val="none" w:sz="0" w:space="0" w:color="auto"/>
          </w:divBdr>
        </w:div>
        <w:div w:id="934366661">
          <w:marLeft w:val="640"/>
          <w:marRight w:val="0"/>
          <w:marTop w:val="0"/>
          <w:marBottom w:val="0"/>
          <w:divBdr>
            <w:top w:val="none" w:sz="0" w:space="0" w:color="auto"/>
            <w:left w:val="none" w:sz="0" w:space="0" w:color="auto"/>
            <w:bottom w:val="none" w:sz="0" w:space="0" w:color="auto"/>
            <w:right w:val="none" w:sz="0" w:space="0" w:color="auto"/>
          </w:divBdr>
        </w:div>
        <w:div w:id="234358178">
          <w:marLeft w:val="640"/>
          <w:marRight w:val="0"/>
          <w:marTop w:val="0"/>
          <w:marBottom w:val="0"/>
          <w:divBdr>
            <w:top w:val="none" w:sz="0" w:space="0" w:color="auto"/>
            <w:left w:val="none" w:sz="0" w:space="0" w:color="auto"/>
            <w:bottom w:val="none" w:sz="0" w:space="0" w:color="auto"/>
            <w:right w:val="none" w:sz="0" w:space="0" w:color="auto"/>
          </w:divBdr>
        </w:div>
        <w:div w:id="817890470">
          <w:marLeft w:val="640"/>
          <w:marRight w:val="0"/>
          <w:marTop w:val="0"/>
          <w:marBottom w:val="0"/>
          <w:divBdr>
            <w:top w:val="none" w:sz="0" w:space="0" w:color="auto"/>
            <w:left w:val="none" w:sz="0" w:space="0" w:color="auto"/>
            <w:bottom w:val="none" w:sz="0" w:space="0" w:color="auto"/>
            <w:right w:val="none" w:sz="0" w:space="0" w:color="auto"/>
          </w:divBdr>
        </w:div>
        <w:div w:id="1741824624">
          <w:marLeft w:val="640"/>
          <w:marRight w:val="0"/>
          <w:marTop w:val="0"/>
          <w:marBottom w:val="0"/>
          <w:divBdr>
            <w:top w:val="none" w:sz="0" w:space="0" w:color="auto"/>
            <w:left w:val="none" w:sz="0" w:space="0" w:color="auto"/>
            <w:bottom w:val="none" w:sz="0" w:space="0" w:color="auto"/>
            <w:right w:val="none" w:sz="0" w:space="0" w:color="auto"/>
          </w:divBdr>
        </w:div>
        <w:div w:id="832261370">
          <w:marLeft w:val="640"/>
          <w:marRight w:val="0"/>
          <w:marTop w:val="0"/>
          <w:marBottom w:val="0"/>
          <w:divBdr>
            <w:top w:val="none" w:sz="0" w:space="0" w:color="auto"/>
            <w:left w:val="none" w:sz="0" w:space="0" w:color="auto"/>
            <w:bottom w:val="none" w:sz="0" w:space="0" w:color="auto"/>
            <w:right w:val="none" w:sz="0" w:space="0" w:color="auto"/>
          </w:divBdr>
        </w:div>
        <w:div w:id="535964612">
          <w:marLeft w:val="640"/>
          <w:marRight w:val="0"/>
          <w:marTop w:val="0"/>
          <w:marBottom w:val="0"/>
          <w:divBdr>
            <w:top w:val="none" w:sz="0" w:space="0" w:color="auto"/>
            <w:left w:val="none" w:sz="0" w:space="0" w:color="auto"/>
            <w:bottom w:val="none" w:sz="0" w:space="0" w:color="auto"/>
            <w:right w:val="none" w:sz="0" w:space="0" w:color="auto"/>
          </w:divBdr>
        </w:div>
      </w:divsChild>
    </w:div>
    <w:div w:id="517357117">
      <w:bodyDiv w:val="1"/>
      <w:marLeft w:val="0"/>
      <w:marRight w:val="0"/>
      <w:marTop w:val="0"/>
      <w:marBottom w:val="0"/>
      <w:divBdr>
        <w:top w:val="none" w:sz="0" w:space="0" w:color="auto"/>
        <w:left w:val="none" w:sz="0" w:space="0" w:color="auto"/>
        <w:bottom w:val="none" w:sz="0" w:space="0" w:color="auto"/>
        <w:right w:val="none" w:sz="0" w:space="0" w:color="auto"/>
      </w:divBdr>
      <w:divsChild>
        <w:div w:id="1365399339">
          <w:marLeft w:val="640"/>
          <w:marRight w:val="0"/>
          <w:marTop w:val="0"/>
          <w:marBottom w:val="0"/>
          <w:divBdr>
            <w:top w:val="none" w:sz="0" w:space="0" w:color="auto"/>
            <w:left w:val="none" w:sz="0" w:space="0" w:color="auto"/>
            <w:bottom w:val="none" w:sz="0" w:space="0" w:color="auto"/>
            <w:right w:val="none" w:sz="0" w:space="0" w:color="auto"/>
          </w:divBdr>
        </w:div>
        <w:div w:id="975992799">
          <w:marLeft w:val="640"/>
          <w:marRight w:val="0"/>
          <w:marTop w:val="0"/>
          <w:marBottom w:val="0"/>
          <w:divBdr>
            <w:top w:val="none" w:sz="0" w:space="0" w:color="auto"/>
            <w:left w:val="none" w:sz="0" w:space="0" w:color="auto"/>
            <w:bottom w:val="none" w:sz="0" w:space="0" w:color="auto"/>
            <w:right w:val="none" w:sz="0" w:space="0" w:color="auto"/>
          </w:divBdr>
        </w:div>
        <w:div w:id="1099180736">
          <w:marLeft w:val="640"/>
          <w:marRight w:val="0"/>
          <w:marTop w:val="0"/>
          <w:marBottom w:val="0"/>
          <w:divBdr>
            <w:top w:val="none" w:sz="0" w:space="0" w:color="auto"/>
            <w:left w:val="none" w:sz="0" w:space="0" w:color="auto"/>
            <w:bottom w:val="none" w:sz="0" w:space="0" w:color="auto"/>
            <w:right w:val="none" w:sz="0" w:space="0" w:color="auto"/>
          </w:divBdr>
        </w:div>
        <w:div w:id="728307982">
          <w:marLeft w:val="640"/>
          <w:marRight w:val="0"/>
          <w:marTop w:val="0"/>
          <w:marBottom w:val="0"/>
          <w:divBdr>
            <w:top w:val="none" w:sz="0" w:space="0" w:color="auto"/>
            <w:left w:val="none" w:sz="0" w:space="0" w:color="auto"/>
            <w:bottom w:val="none" w:sz="0" w:space="0" w:color="auto"/>
            <w:right w:val="none" w:sz="0" w:space="0" w:color="auto"/>
          </w:divBdr>
        </w:div>
        <w:div w:id="1114907287">
          <w:marLeft w:val="640"/>
          <w:marRight w:val="0"/>
          <w:marTop w:val="0"/>
          <w:marBottom w:val="0"/>
          <w:divBdr>
            <w:top w:val="none" w:sz="0" w:space="0" w:color="auto"/>
            <w:left w:val="none" w:sz="0" w:space="0" w:color="auto"/>
            <w:bottom w:val="none" w:sz="0" w:space="0" w:color="auto"/>
            <w:right w:val="none" w:sz="0" w:space="0" w:color="auto"/>
          </w:divBdr>
        </w:div>
        <w:div w:id="22172747">
          <w:marLeft w:val="640"/>
          <w:marRight w:val="0"/>
          <w:marTop w:val="0"/>
          <w:marBottom w:val="0"/>
          <w:divBdr>
            <w:top w:val="none" w:sz="0" w:space="0" w:color="auto"/>
            <w:left w:val="none" w:sz="0" w:space="0" w:color="auto"/>
            <w:bottom w:val="none" w:sz="0" w:space="0" w:color="auto"/>
            <w:right w:val="none" w:sz="0" w:space="0" w:color="auto"/>
          </w:divBdr>
        </w:div>
        <w:div w:id="1646856649">
          <w:marLeft w:val="640"/>
          <w:marRight w:val="0"/>
          <w:marTop w:val="0"/>
          <w:marBottom w:val="0"/>
          <w:divBdr>
            <w:top w:val="none" w:sz="0" w:space="0" w:color="auto"/>
            <w:left w:val="none" w:sz="0" w:space="0" w:color="auto"/>
            <w:bottom w:val="none" w:sz="0" w:space="0" w:color="auto"/>
            <w:right w:val="none" w:sz="0" w:space="0" w:color="auto"/>
          </w:divBdr>
        </w:div>
        <w:div w:id="2074739251">
          <w:marLeft w:val="640"/>
          <w:marRight w:val="0"/>
          <w:marTop w:val="0"/>
          <w:marBottom w:val="0"/>
          <w:divBdr>
            <w:top w:val="none" w:sz="0" w:space="0" w:color="auto"/>
            <w:left w:val="none" w:sz="0" w:space="0" w:color="auto"/>
            <w:bottom w:val="none" w:sz="0" w:space="0" w:color="auto"/>
            <w:right w:val="none" w:sz="0" w:space="0" w:color="auto"/>
          </w:divBdr>
        </w:div>
        <w:div w:id="1475833752">
          <w:marLeft w:val="640"/>
          <w:marRight w:val="0"/>
          <w:marTop w:val="0"/>
          <w:marBottom w:val="0"/>
          <w:divBdr>
            <w:top w:val="none" w:sz="0" w:space="0" w:color="auto"/>
            <w:left w:val="none" w:sz="0" w:space="0" w:color="auto"/>
            <w:bottom w:val="none" w:sz="0" w:space="0" w:color="auto"/>
            <w:right w:val="none" w:sz="0" w:space="0" w:color="auto"/>
          </w:divBdr>
        </w:div>
        <w:div w:id="1139154355">
          <w:marLeft w:val="640"/>
          <w:marRight w:val="0"/>
          <w:marTop w:val="0"/>
          <w:marBottom w:val="0"/>
          <w:divBdr>
            <w:top w:val="none" w:sz="0" w:space="0" w:color="auto"/>
            <w:left w:val="none" w:sz="0" w:space="0" w:color="auto"/>
            <w:bottom w:val="none" w:sz="0" w:space="0" w:color="auto"/>
            <w:right w:val="none" w:sz="0" w:space="0" w:color="auto"/>
          </w:divBdr>
        </w:div>
        <w:div w:id="1863667972">
          <w:marLeft w:val="640"/>
          <w:marRight w:val="0"/>
          <w:marTop w:val="0"/>
          <w:marBottom w:val="0"/>
          <w:divBdr>
            <w:top w:val="none" w:sz="0" w:space="0" w:color="auto"/>
            <w:left w:val="none" w:sz="0" w:space="0" w:color="auto"/>
            <w:bottom w:val="none" w:sz="0" w:space="0" w:color="auto"/>
            <w:right w:val="none" w:sz="0" w:space="0" w:color="auto"/>
          </w:divBdr>
        </w:div>
        <w:div w:id="620459907">
          <w:marLeft w:val="640"/>
          <w:marRight w:val="0"/>
          <w:marTop w:val="0"/>
          <w:marBottom w:val="0"/>
          <w:divBdr>
            <w:top w:val="none" w:sz="0" w:space="0" w:color="auto"/>
            <w:left w:val="none" w:sz="0" w:space="0" w:color="auto"/>
            <w:bottom w:val="none" w:sz="0" w:space="0" w:color="auto"/>
            <w:right w:val="none" w:sz="0" w:space="0" w:color="auto"/>
          </w:divBdr>
        </w:div>
        <w:div w:id="39937552">
          <w:marLeft w:val="640"/>
          <w:marRight w:val="0"/>
          <w:marTop w:val="0"/>
          <w:marBottom w:val="0"/>
          <w:divBdr>
            <w:top w:val="none" w:sz="0" w:space="0" w:color="auto"/>
            <w:left w:val="none" w:sz="0" w:space="0" w:color="auto"/>
            <w:bottom w:val="none" w:sz="0" w:space="0" w:color="auto"/>
            <w:right w:val="none" w:sz="0" w:space="0" w:color="auto"/>
          </w:divBdr>
        </w:div>
        <w:div w:id="250821893">
          <w:marLeft w:val="640"/>
          <w:marRight w:val="0"/>
          <w:marTop w:val="0"/>
          <w:marBottom w:val="0"/>
          <w:divBdr>
            <w:top w:val="none" w:sz="0" w:space="0" w:color="auto"/>
            <w:left w:val="none" w:sz="0" w:space="0" w:color="auto"/>
            <w:bottom w:val="none" w:sz="0" w:space="0" w:color="auto"/>
            <w:right w:val="none" w:sz="0" w:space="0" w:color="auto"/>
          </w:divBdr>
        </w:div>
        <w:div w:id="2109349696">
          <w:marLeft w:val="640"/>
          <w:marRight w:val="0"/>
          <w:marTop w:val="0"/>
          <w:marBottom w:val="0"/>
          <w:divBdr>
            <w:top w:val="none" w:sz="0" w:space="0" w:color="auto"/>
            <w:left w:val="none" w:sz="0" w:space="0" w:color="auto"/>
            <w:bottom w:val="none" w:sz="0" w:space="0" w:color="auto"/>
            <w:right w:val="none" w:sz="0" w:space="0" w:color="auto"/>
          </w:divBdr>
        </w:div>
        <w:div w:id="1771504954">
          <w:marLeft w:val="640"/>
          <w:marRight w:val="0"/>
          <w:marTop w:val="0"/>
          <w:marBottom w:val="0"/>
          <w:divBdr>
            <w:top w:val="none" w:sz="0" w:space="0" w:color="auto"/>
            <w:left w:val="none" w:sz="0" w:space="0" w:color="auto"/>
            <w:bottom w:val="none" w:sz="0" w:space="0" w:color="auto"/>
            <w:right w:val="none" w:sz="0" w:space="0" w:color="auto"/>
          </w:divBdr>
        </w:div>
        <w:div w:id="175003319">
          <w:marLeft w:val="640"/>
          <w:marRight w:val="0"/>
          <w:marTop w:val="0"/>
          <w:marBottom w:val="0"/>
          <w:divBdr>
            <w:top w:val="none" w:sz="0" w:space="0" w:color="auto"/>
            <w:left w:val="none" w:sz="0" w:space="0" w:color="auto"/>
            <w:bottom w:val="none" w:sz="0" w:space="0" w:color="auto"/>
            <w:right w:val="none" w:sz="0" w:space="0" w:color="auto"/>
          </w:divBdr>
        </w:div>
        <w:div w:id="1111239799">
          <w:marLeft w:val="640"/>
          <w:marRight w:val="0"/>
          <w:marTop w:val="0"/>
          <w:marBottom w:val="0"/>
          <w:divBdr>
            <w:top w:val="none" w:sz="0" w:space="0" w:color="auto"/>
            <w:left w:val="none" w:sz="0" w:space="0" w:color="auto"/>
            <w:bottom w:val="none" w:sz="0" w:space="0" w:color="auto"/>
            <w:right w:val="none" w:sz="0" w:space="0" w:color="auto"/>
          </w:divBdr>
        </w:div>
        <w:div w:id="1623803711">
          <w:marLeft w:val="640"/>
          <w:marRight w:val="0"/>
          <w:marTop w:val="0"/>
          <w:marBottom w:val="0"/>
          <w:divBdr>
            <w:top w:val="none" w:sz="0" w:space="0" w:color="auto"/>
            <w:left w:val="none" w:sz="0" w:space="0" w:color="auto"/>
            <w:bottom w:val="none" w:sz="0" w:space="0" w:color="auto"/>
            <w:right w:val="none" w:sz="0" w:space="0" w:color="auto"/>
          </w:divBdr>
        </w:div>
        <w:div w:id="1738168181">
          <w:marLeft w:val="640"/>
          <w:marRight w:val="0"/>
          <w:marTop w:val="0"/>
          <w:marBottom w:val="0"/>
          <w:divBdr>
            <w:top w:val="none" w:sz="0" w:space="0" w:color="auto"/>
            <w:left w:val="none" w:sz="0" w:space="0" w:color="auto"/>
            <w:bottom w:val="none" w:sz="0" w:space="0" w:color="auto"/>
            <w:right w:val="none" w:sz="0" w:space="0" w:color="auto"/>
          </w:divBdr>
        </w:div>
        <w:div w:id="889653616">
          <w:marLeft w:val="640"/>
          <w:marRight w:val="0"/>
          <w:marTop w:val="0"/>
          <w:marBottom w:val="0"/>
          <w:divBdr>
            <w:top w:val="none" w:sz="0" w:space="0" w:color="auto"/>
            <w:left w:val="none" w:sz="0" w:space="0" w:color="auto"/>
            <w:bottom w:val="none" w:sz="0" w:space="0" w:color="auto"/>
            <w:right w:val="none" w:sz="0" w:space="0" w:color="auto"/>
          </w:divBdr>
        </w:div>
        <w:div w:id="418212737">
          <w:marLeft w:val="640"/>
          <w:marRight w:val="0"/>
          <w:marTop w:val="0"/>
          <w:marBottom w:val="0"/>
          <w:divBdr>
            <w:top w:val="none" w:sz="0" w:space="0" w:color="auto"/>
            <w:left w:val="none" w:sz="0" w:space="0" w:color="auto"/>
            <w:bottom w:val="none" w:sz="0" w:space="0" w:color="auto"/>
            <w:right w:val="none" w:sz="0" w:space="0" w:color="auto"/>
          </w:divBdr>
        </w:div>
        <w:div w:id="1340699504">
          <w:marLeft w:val="640"/>
          <w:marRight w:val="0"/>
          <w:marTop w:val="0"/>
          <w:marBottom w:val="0"/>
          <w:divBdr>
            <w:top w:val="none" w:sz="0" w:space="0" w:color="auto"/>
            <w:left w:val="none" w:sz="0" w:space="0" w:color="auto"/>
            <w:bottom w:val="none" w:sz="0" w:space="0" w:color="auto"/>
            <w:right w:val="none" w:sz="0" w:space="0" w:color="auto"/>
          </w:divBdr>
        </w:div>
        <w:div w:id="775904335">
          <w:marLeft w:val="640"/>
          <w:marRight w:val="0"/>
          <w:marTop w:val="0"/>
          <w:marBottom w:val="0"/>
          <w:divBdr>
            <w:top w:val="none" w:sz="0" w:space="0" w:color="auto"/>
            <w:left w:val="none" w:sz="0" w:space="0" w:color="auto"/>
            <w:bottom w:val="none" w:sz="0" w:space="0" w:color="auto"/>
            <w:right w:val="none" w:sz="0" w:space="0" w:color="auto"/>
          </w:divBdr>
        </w:div>
        <w:div w:id="1481191484">
          <w:marLeft w:val="640"/>
          <w:marRight w:val="0"/>
          <w:marTop w:val="0"/>
          <w:marBottom w:val="0"/>
          <w:divBdr>
            <w:top w:val="none" w:sz="0" w:space="0" w:color="auto"/>
            <w:left w:val="none" w:sz="0" w:space="0" w:color="auto"/>
            <w:bottom w:val="none" w:sz="0" w:space="0" w:color="auto"/>
            <w:right w:val="none" w:sz="0" w:space="0" w:color="auto"/>
          </w:divBdr>
        </w:div>
        <w:div w:id="1907036187">
          <w:marLeft w:val="640"/>
          <w:marRight w:val="0"/>
          <w:marTop w:val="0"/>
          <w:marBottom w:val="0"/>
          <w:divBdr>
            <w:top w:val="none" w:sz="0" w:space="0" w:color="auto"/>
            <w:left w:val="none" w:sz="0" w:space="0" w:color="auto"/>
            <w:bottom w:val="none" w:sz="0" w:space="0" w:color="auto"/>
            <w:right w:val="none" w:sz="0" w:space="0" w:color="auto"/>
          </w:divBdr>
        </w:div>
        <w:div w:id="1548570255">
          <w:marLeft w:val="640"/>
          <w:marRight w:val="0"/>
          <w:marTop w:val="0"/>
          <w:marBottom w:val="0"/>
          <w:divBdr>
            <w:top w:val="none" w:sz="0" w:space="0" w:color="auto"/>
            <w:left w:val="none" w:sz="0" w:space="0" w:color="auto"/>
            <w:bottom w:val="none" w:sz="0" w:space="0" w:color="auto"/>
            <w:right w:val="none" w:sz="0" w:space="0" w:color="auto"/>
          </w:divBdr>
        </w:div>
        <w:div w:id="1842504859">
          <w:marLeft w:val="640"/>
          <w:marRight w:val="0"/>
          <w:marTop w:val="0"/>
          <w:marBottom w:val="0"/>
          <w:divBdr>
            <w:top w:val="none" w:sz="0" w:space="0" w:color="auto"/>
            <w:left w:val="none" w:sz="0" w:space="0" w:color="auto"/>
            <w:bottom w:val="none" w:sz="0" w:space="0" w:color="auto"/>
            <w:right w:val="none" w:sz="0" w:space="0" w:color="auto"/>
          </w:divBdr>
        </w:div>
        <w:div w:id="632902957">
          <w:marLeft w:val="640"/>
          <w:marRight w:val="0"/>
          <w:marTop w:val="0"/>
          <w:marBottom w:val="0"/>
          <w:divBdr>
            <w:top w:val="none" w:sz="0" w:space="0" w:color="auto"/>
            <w:left w:val="none" w:sz="0" w:space="0" w:color="auto"/>
            <w:bottom w:val="none" w:sz="0" w:space="0" w:color="auto"/>
            <w:right w:val="none" w:sz="0" w:space="0" w:color="auto"/>
          </w:divBdr>
        </w:div>
        <w:div w:id="849953985">
          <w:marLeft w:val="640"/>
          <w:marRight w:val="0"/>
          <w:marTop w:val="0"/>
          <w:marBottom w:val="0"/>
          <w:divBdr>
            <w:top w:val="none" w:sz="0" w:space="0" w:color="auto"/>
            <w:left w:val="none" w:sz="0" w:space="0" w:color="auto"/>
            <w:bottom w:val="none" w:sz="0" w:space="0" w:color="auto"/>
            <w:right w:val="none" w:sz="0" w:space="0" w:color="auto"/>
          </w:divBdr>
        </w:div>
        <w:div w:id="713386233">
          <w:marLeft w:val="640"/>
          <w:marRight w:val="0"/>
          <w:marTop w:val="0"/>
          <w:marBottom w:val="0"/>
          <w:divBdr>
            <w:top w:val="none" w:sz="0" w:space="0" w:color="auto"/>
            <w:left w:val="none" w:sz="0" w:space="0" w:color="auto"/>
            <w:bottom w:val="none" w:sz="0" w:space="0" w:color="auto"/>
            <w:right w:val="none" w:sz="0" w:space="0" w:color="auto"/>
          </w:divBdr>
        </w:div>
        <w:div w:id="1023017978">
          <w:marLeft w:val="640"/>
          <w:marRight w:val="0"/>
          <w:marTop w:val="0"/>
          <w:marBottom w:val="0"/>
          <w:divBdr>
            <w:top w:val="none" w:sz="0" w:space="0" w:color="auto"/>
            <w:left w:val="none" w:sz="0" w:space="0" w:color="auto"/>
            <w:bottom w:val="none" w:sz="0" w:space="0" w:color="auto"/>
            <w:right w:val="none" w:sz="0" w:space="0" w:color="auto"/>
          </w:divBdr>
        </w:div>
        <w:div w:id="258295253">
          <w:marLeft w:val="640"/>
          <w:marRight w:val="0"/>
          <w:marTop w:val="0"/>
          <w:marBottom w:val="0"/>
          <w:divBdr>
            <w:top w:val="none" w:sz="0" w:space="0" w:color="auto"/>
            <w:left w:val="none" w:sz="0" w:space="0" w:color="auto"/>
            <w:bottom w:val="none" w:sz="0" w:space="0" w:color="auto"/>
            <w:right w:val="none" w:sz="0" w:space="0" w:color="auto"/>
          </w:divBdr>
        </w:div>
        <w:div w:id="139227396">
          <w:marLeft w:val="640"/>
          <w:marRight w:val="0"/>
          <w:marTop w:val="0"/>
          <w:marBottom w:val="0"/>
          <w:divBdr>
            <w:top w:val="none" w:sz="0" w:space="0" w:color="auto"/>
            <w:left w:val="none" w:sz="0" w:space="0" w:color="auto"/>
            <w:bottom w:val="none" w:sz="0" w:space="0" w:color="auto"/>
            <w:right w:val="none" w:sz="0" w:space="0" w:color="auto"/>
          </w:divBdr>
        </w:div>
        <w:div w:id="1358190014">
          <w:marLeft w:val="640"/>
          <w:marRight w:val="0"/>
          <w:marTop w:val="0"/>
          <w:marBottom w:val="0"/>
          <w:divBdr>
            <w:top w:val="none" w:sz="0" w:space="0" w:color="auto"/>
            <w:left w:val="none" w:sz="0" w:space="0" w:color="auto"/>
            <w:bottom w:val="none" w:sz="0" w:space="0" w:color="auto"/>
            <w:right w:val="none" w:sz="0" w:space="0" w:color="auto"/>
          </w:divBdr>
        </w:div>
        <w:div w:id="221872098">
          <w:marLeft w:val="640"/>
          <w:marRight w:val="0"/>
          <w:marTop w:val="0"/>
          <w:marBottom w:val="0"/>
          <w:divBdr>
            <w:top w:val="none" w:sz="0" w:space="0" w:color="auto"/>
            <w:left w:val="none" w:sz="0" w:space="0" w:color="auto"/>
            <w:bottom w:val="none" w:sz="0" w:space="0" w:color="auto"/>
            <w:right w:val="none" w:sz="0" w:space="0" w:color="auto"/>
          </w:divBdr>
        </w:div>
        <w:div w:id="887032103">
          <w:marLeft w:val="640"/>
          <w:marRight w:val="0"/>
          <w:marTop w:val="0"/>
          <w:marBottom w:val="0"/>
          <w:divBdr>
            <w:top w:val="none" w:sz="0" w:space="0" w:color="auto"/>
            <w:left w:val="none" w:sz="0" w:space="0" w:color="auto"/>
            <w:bottom w:val="none" w:sz="0" w:space="0" w:color="auto"/>
            <w:right w:val="none" w:sz="0" w:space="0" w:color="auto"/>
          </w:divBdr>
        </w:div>
        <w:div w:id="615450400">
          <w:marLeft w:val="640"/>
          <w:marRight w:val="0"/>
          <w:marTop w:val="0"/>
          <w:marBottom w:val="0"/>
          <w:divBdr>
            <w:top w:val="none" w:sz="0" w:space="0" w:color="auto"/>
            <w:left w:val="none" w:sz="0" w:space="0" w:color="auto"/>
            <w:bottom w:val="none" w:sz="0" w:space="0" w:color="auto"/>
            <w:right w:val="none" w:sz="0" w:space="0" w:color="auto"/>
          </w:divBdr>
        </w:div>
        <w:div w:id="1307510625">
          <w:marLeft w:val="640"/>
          <w:marRight w:val="0"/>
          <w:marTop w:val="0"/>
          <w:marBottom w:val="0"/>
          <w:divBdr>
            <w:top w:val="none" w:sz="0" w:space="0" w:color="auto"/>
            <w:left w:val="none" w:sz="0" w:space="0" w:color="auto"/>
            <w:bottom w:val="none" w:sz="0" w:space="0" w:color="auto"/>
            <w:right w:val="none" w:sz="0" w:space="0" w:color="auto"/>
          </w:divBdr>
        </w:div>
        <w:div w:id="659895050">
          <w:marLeft w:val="640"/>
          <w:marRight w:val="0"/>
          <w:marTop w:val="0"/>
          <w:marBottom w:val="0"/>
          <w:divBdr>
            <w:top w:val="none" w:sz="0" w:space="0" w:color="auto"/>
            <w:left w:val="none" w:sz="0" w:space="0" w:color="auto"/>
            <w:bottom w:val="none" w:sz="0" w:space="0" w:color="auto"/>
            <w:right w:val="none" w:sz="0" w:space="0" w:color="auto"/>
          </w:divBdr>
        </w:div>
      </w:divsChild>
    </w:div>
    <w:div w:id="643120031">
      <w:bodyDiv w:val="1"/>
      <w:marLeft w:val="0"/>
      <w:marRight w:val="0"/>
      <w:marTop w:val="0"/>
      <w:marBottom w:val="0"/>
      <w:divBdr>
        <w:top w:val="none" w:sz="0" w:space="0" w:color="auto"/>
        <w:left w:val="none" w:sz="0" w:space="0" w:color="auto"/>
        <w:bottom w:val="none" w:sz="0" w:space="0" w:color="auto"/>
        <w:right w:val="none" w:sz="0" w:space="0" w:color="auto"/>
      </w:divBdr>
      <w:divsChild>
        <w:div w:id="145515619">
          <w:marLeft w:val="640"/>
          <w:marRight w:val="0"/>
          <w:marTop w:val="0"/>
          <w:marBottom w:val="0"/>
          <w:divBdr>
            <w:top w:val="none" w:sz="0" w:space="0" w:color="auto"/>
            <w:left w:val="none" w:sz="0" w:space="0" w:color="auto"/>
            <w:bottom w:val="none" w:sz="0" w:space="0" w:color="auto"/>
            <w:right w:val="none" w:sz="0" w:space="0" w:color="auto"/>
          </w:divBdr>
        </w:div>
        <w:div w:id="1051031811">
          <w:marLeft w:val="640"/>
          <w:marRight w:val="0"/>
          <w:marTop w:val="0"/>
          <w:marBottom w:val="0"/>
          <w:divBdr>
            <w:top w:val="none" w:sz="0" w:space="0" w:color="auto"/>
            <w:left w:val="none" w:sz="0" w:space="0" w:color="auto"/>
            <w:bottom w:val="none" w:sz="0" w:space="0" w:color="auto"/>
            <w:right w:val="none" w:sz="0" w:space="0" w:color="auto"/>
          </w:divBdr>
        </w:div>
        <w:div w:id="606471783">
          <w:marLeft w:val="640"/>
          <w:marRight w:val="0"/>
          <w:marTop w:val="0"/>
          <w:marBottom w:val="0"/>
          <w:divBdr>
            <w:top w:val="none" w:sz="0" w:space="0" w:color="auto"/>
            <w:left w:val="none" w:sz="0" w:space="0" w:color="auto"/>
            <w:bottom w:val="none" w:sz="0" w:space="0" w:color="auto"/>
            <w:right w:val="none" w:sz="0" w:space="0" w:color="auto"/>
          </w:divBdr>
        </w:div>
        <w:div w:id="634261191">
          <w:marLeft w:val="640"/>
          <w:marRight w:val="0"/>
          <w:marTop w:val="0"/>
          <w:marBottom w:val="0"/>
          <w:divBdr>
            <w:top w:val="none" w:sz="0" w:space="0" w:color="auto"/>
            <w:left w:val="none" w:sz="0" w:space="0" w:color="auto"/>
            <w:bottom w:val="none" w:sz="0" w:space="0" w:color="auto"/>
            <w:right w:val="none" w:sz="0" w:space="0" w:color="auto"/>
          </w:divBdr>
        </w:div>
        <w:div w:id="1675064265">
          <w:marLeft w:val="640"/>
          <w:marRight w:val="0"/>
          <w:marTop w:val="0"/>
          <w:marBottom w:val="0"/>
          <w:divBdr>
            <w:top w:val="none" w:sz="0" w:space="0" w:color="auto"/>
            <w:left w:val="none" w:sz="0" w:space="0" w:color="auto"/>
            <w:bottom w:val="none" w:sz="0" w:space="0" w:color="auto"/>
            <w:right w:val="none" w:sz="0" w:space="0" w:color="auto"/>
          </w:divBdr>
        </w:div>
        <w:div w:id="28998193">
          <w:marLeft w:val="640"/>
          <w:marRight w:val="0"/>
          <w:marTop w:val="0"/>
          <w:marBottom w:val="0"/>
          <w:divBdr>
            <w:top w:val="none" w:sz="0" w:space="0" w:color="auto"/>
            <w:left w:val="none" w:sz="0" w:space="0" w:color="auto"/>
            <w:bottom w:val="none" w:sz="0" w:space="0" w:color="auto"/>
            <w:right w:val="none" w:sz="0" w:space="0" w:color="auto"/>
          </w:divBdr>
        </w:div>
        <w:div w:id="1132820461">
          <w:marLeft w:val="640"/>
          <w:marRight w:val="0"/>
          <w:marTop w:val="0"/>
          <w:marBottom w:val="0"/>
          <w:divBdr>
            <w:top w:val="none" w:sz="0" w:space="0" w:color="auto"/>
            <w:left w:val="none" w:sz="0" w:space="0" w:color="auto"/>
            <w:bottom w:val="none" w:sz="0" w:space="0" w:color="auto"/>
            <w:right w:val="none" w:sz="0" w:space="0" w:color="auto"/>
          </w:divBdr>
        </w:div>
        <w:div w:id="2048069812">
          <w:marLeft w:val="640"/>
          <w:marRight w:val="0"/>
          <w:marTop w:val="0"/>
          <w:marBottom w:val="0"/>
          <w:divBdr>
            <w:top w:val="none" w:sz="0" w:space="0" w:color="auto"/>
            <w:left w:val="none" w:sz="0" w:space="0" w:color="auto"/>
            <w:bottom w:val="none" w:sz="0" w:space="0" w:color="auto"/>
            <w:right w:val="none" w:sz="0" w:space="0" w:color="auto"/>
          </w:divBdr>
        </w:div>
        <w:div w:id="1405251595">
          <w:marLeft w:val="640"/>
          <w:marRight w:val="0"/>
          <w:marTop w:val="0"/>
          <w:marBottom w:val="0"/>
          <w:divBdr>
            <w:top w:val="none" w:sz="0" w:space="0" w:color="auto"/>
            <w:left w:val="none" w:sz="0" w:space="0" w:color="auto"/>
            <w:bottom w:val="none" w:sz="0" w:space="0" w:color="auto"/>
            <w:right w:val="none" w:sz="0" w:space="0" w:color="auto"/>
          </w:divBdr>
        </w:div>
        <w:div w:id="135805458">
          <w:marLeft w:val="640"/>
          <w:marRight w:val="0"/>
          <w:marTop w:val="0"/>
          <w:marBottom w:val="0"/>
          <w:divBdr>
            <w:top w:val="none" w:sz="0" w:space="0" w:color="auto"/>
            <w:left w:val="none" w:sz="0" w:space="0" w:color="auto"/>
            <w:bottom w:val="none" w:sz="0" w:space="0" w:color="auto"/>
            <w:right w:val="none" w:sz="0" w:space="0" w:color="auto"/>
          </w:divBdr>
        </w:div>
        <w:div w:id="1685746852">
          <w:marLeft w:val="640"/>
          <w:marRight w:val="0"/>
          <w:marTop w:val="0"/>
          <w:marBottom w:val="0"/>
          <w:divBdr>
            <w:top w:val="none" w:sz="0" w:space="0" w:color="auto"/>
            <w:left w:val="none" w:sz="0" w:space="0" w:color="auto"/>
            <w:bottom w:val="none" w:sz="0" w:space="0" w:color="auto"/>
            <w:right w:val="none" w:sz="0" w:space="0" w:color="auto"/>
          </w:divBdr>
        </w:div>
        <w:div w:id="1393458180">
          <w:marLeft w:val="640"/>
          <w:marRight w:val="0"/>
          <w:marTop w:val="0"/>
          <w:marBottom w:val="0"/>
          <w:divBdr>
            <w:top w:val="none" w:sz="0" w:space="0" w:color="auto"/>
            <w:left w:val="none" w:sz="0" w:space="0" w:color="auto"/>
            <w:bottom w:val="none" w:sz="0" w:space="0" w:color="auto"/>
            <w:right w:val="none" w:sz="0" w:space="0" w:color="auto"/>
          </w:divBdr>
        </w:div>
        <w:div w:id="1163081421">
          <w:marLeft w:val="640"/>
          <w:marRight w:val="0"/>
          <w:marTop w:val="0"/>
          <w:marBottom w:val="0"/>
          <w:divBdr>
            <w:top w:val="none" w:sz="0" w:space="0" w:color="auto"/>
            <w:left w:val="none" w:sz="0" w:space="0" w:color="auto"/>
            <w:bottom w:val="none" w:sz="0" w:space="0" w:color="auto"/>
            <w:right w:val="none" w:sz="0" w:space="0" w:color="auto"/>
          </w:divBdr>
        </w:div>
        <w:div w:id="2009824366">
          <w:marLeft w:val="640"/>
          <w:marRight w:val="0"/>
          <w:marTop w:val="0"/>
          <w:marBottom w:val="0"/>
          <w:divBdr>
            <w:top w:val="none" w:sz="0" w:space="0" w:color="auto"/>
            <w:left w:val="none" w:sz="0" w:space="0" w:color="auto"/>
            <w:bottom w:val="none" w:sz="0" w:space="0" w:color="auto"/>
            <w:right w:val="none" w:sz="0" w:space="0" w:color="auto"/>
          </w:divBdr>
        </w:div>
        <w:div w:id="1152021831">
          <w:marLeft w:val="640"/>
          <w:marRight w:val="0"/>
          <w:marTop w:val="0"/>
          <w:marBottom w:val="0"/>
          <w:divBdr>
            <w:top w:val="none" w:sz="0" w:space="0" w:color="auto"/>
            <w:left w:val="none" w:sz="0" w:space="0" w:color="auto"/>
            <w:bottom w:val="none" w:sz="0" w:space="0" w:color="auto"/>
            <w:right w:val="none" w:sz="0" w:space="0" w:color="auto"/>
          </w:divBdr>
        </w:div>
        <w:div w:id="1658461178">
          <w:marLeft w:val="640"/>
          <w:marRight w:val="0"/>
          <w:marTop w:val="0"/>
          <w:marBottom w:val="0"/>
          <w:divBdr>
            <w:top w:val="none" w:sz="0" w:space="0" w:color="auto"/>
            <w:left w:val="none" w:sz="0" w:space="0" w:color="auto"/>
            <w:bottom w:val="none" w:sz="0" w:space="0" w:color="auto"/>
            <w:right w:val="none" w:sz="0" w:space="0" w:color="auto"/>
          </w:divBdr>
        </w:div>
        <w:div w:id="1258714620">
          <w:marLeft w:val="640"/>
          <w:marRight w:val="0"/>
          <w:marTop w:val="0"/>
          <w:marBottom w:val="0"/>
          <w:divBdr>
            <w:top w:val="none" w:sz="0" w:space="0" w:color="auto"/>
            <w:left w:val="none" w:sz="0" w:space="0" w:color="auto"/>
            <w:bottom w:val="none" w:sz="0" w:space="0" w:color="auto"/>
            <w:right w:val="none" w:sz="0" w:space="0" w:color="auto"/>
          </w:divBdr>
        </w:div>
        <w:div w:id="1804079444">
          <w:marLeft w:val="640"/>
          <w:marRight w:val="0"/>
          <w:marTop w:val="0"/>
          <w:marBottom w:val="0"/>
          <w:divBdr>
            <w:top w:val="none" w:sz="0" w:space="0" w:color="auto"/>
            <w:left w:val="none" w:sz="0" w:space="0" w:color="auto"/>
            <w:bottom w:val="none" w:sz="0" w:space="0" w:color="auto"/>
            <w:right w:val="none" w:sz="0" w:space="0" w:color="auto"/>
          </w:divBdr>
        </w:div>
        <w:div w:id="1360282001">
          <w:marLeft w:val="640"/>
          <w:marRight w:val="0"/>
          <w:marTop w:val="0"/>
          <w:marBottom w:val="0"/>
          <w:divBdr>
            <w:top w:val="none" w:sz="0" w:space="0" w:color="auto"/>
            <w:left w:val="none" w:sz="0" w:space="0" w:color="auto"/>
            <w:bottom w:val="none" w:sz="0" w:space="0" w:color="auto"/>
            <w:right w:val="none" w:sz="0" w:space="0" w:color="auto"/>
          </w:divBdr>
        </w:div>
        <w:div w:id="1830752474">
          <w:marLeft w:val="640"/>
          <w:marRight w:val="0"/>
          <w:marTop w:val="0"/>
          <w:marBottom w:val="0"/>
          <w:divBdr>
            <w:top w:val="none" w:sz="0" w:space="0" w:color="auto"/>
            <w:left w:val="none" w:sz="0" w:space="0" w:color="auto"/>
            <w:bottom w:val="none" w:sz="0" w:space="0" w:color="auto"/>
            <w:right w:val="none" w:sz="0" w:space="0" w:color="auto"/>
          </w:divBdr>
        </w:div>
        <w:div w:id="159197514">
          <w:marLeft w:val="640"/>
          <w:marRight w:val="0"/>
          <w:marTop w:val="0"/>
          <w:marBottom w:val="0"/>
          <w:divBdr>
            <w:top w:val="none" w:sz="0" w:space="0" w:color="auto"/>
            <w:left w:val="none" w:sz="0" w:space="0" w:color="auto"/>
            <w:bottom w:val="none" w:sz="0" w:space="0" w:color="auto"/>
            <w:right w:val="none" w:sz="0" w:space="0" w:color="auto"/>
          </w:divBdr>
        </w:div>
        <w:div w:id="121847932">
          <w:marLeft w:val="640"/>
          <w:marRight w:val="0"/>
          <w:marTop w:val="0"/>
          <w:marBottom w:val="0"/>
          <w:divBdr>
            <w:top w:val="none" w:sz="0" w:space="0" w:color="auto"/>
            <w:left w:val="none" w:sz="0" w:space="0" w:color="auto"/>
            <w:bottom w:val="none" w:sz="0" w:space="0" w:color="auto"/>
            <w:right w:val="none" w:sz="0" w:space="0" w:color="auto"/>
          </w:divBdr>
        </w:div>
        <w:div w:id="1772511409">
          <w:marLeft w:val="640"/>
          <w:marRight w:val="0"/>
          <w:marTop w:val="0"/>
          <w:marBottom w:val="0"/>
          <w:divBdr>
            <w:top w:val="none" w:sz="0" w:space="0" w:color="auto"/>
            <w:left w:val="none" w:sz="0" w:space="0" w:color="auto"/>
            <w:bottom w:val="none" w:sz="0" w:space="0" w:color="auto"/>
            <w:right w:val="none" w:sz="0" w:space="0" w:color="auto"/>
          </w:divBdr>
        </w:div>
        <w:div w:id="239292189">
          <w:marLeft w:val="640"/>
          <w:marRight w:val="0"/>
          <w:marTop w:val="0"/>
          <w:marBottom w:val="0"/>
          <w:divBdr>
            <w:top w:val="none" w:sz="0" w:space="0" w:color="auto"/>
            <w:left w:val="none" w:sz="0" w:space="0" w:color="auto"/>
            <w:bottom w:val="none" w:sz="0" w:space="0" w:color="auto"/>
            <w:right w:val="none" w:sz="0" w:space="0" w:color="auto"/>
          </w:divBdr>
        </w:div>
        <w:div w:id="686633957">
          <w:marLeft w:val="640"/>
          <w:marRight w:val="0"/>
          <w:marTop w:val="0"/>
          <w:marBottom w:val="0"/>
          <w:divBdr>
            <w:top w:val="none" w:sz="0" w:space="0" w:color="auto"/>
            <w:left w:val="none" w:sz="0" w:space="0" w:color="auto"/>
            <w:bottom w:val="none" w:sz="0" w:space="0" w:color="auto"/>
            <w:right w:val="none" w:sz="0" w:space="0" w:color="auto"/>
          </w:divBdr>
        </w:div>
        <w:div w:id="1719893984">
          <w:marLeft w:val="640"/>
          <w:marRight w:val="0"/>
          <w:marTop w:val="0"/>
          <w:marBottom w:val="0"/>
          <w:divBdr>
            <w:top w:val="none" w:sz="0" w:space="0" w:color="auto"/>
            <w:left w:val="none" w:sz="0" w:space="0" w:color="auto"/>
            <w:bottom w:val="none" w:sz="0" w:space="0" w:color="auto"/>
            <w:right w:val="none" w:sz="0" w:space="0" w:color="auto"/>
          </w:divBdr>
        </w:div>
        <w:div w:id="1645616927">
          <w:marLeft w:val="640"/>
          <w:marRight w:val="0"/>
          <w:marTop w:val="0"/>
          <w:marBottom w:val="0"/>
          <w:divBdr>
            <w:top w:val="none" w:sz="0" w:space="0" w:color="auto"/>
            <w:left w:val="none" w:sz="0" w:space="0" w:color="auto"/>
            <w:bottom w:val="none" w:sz="0" w:space="0" w:color="auto"/>
            <w:right w:val="none" w:sz="0" w:space="0" w:color="auto"/>
          </w:divBdr>
        </w:div>
        <w:div w:id="171574935">
          <w:marLeft w:val="640"/>
          <w:marRight w:val="0"/>
          <w:marTop w:val="0"/>
          <w:marBottom w:val="0"/>
          <w:divBdr>
            <w:top w:val="none" w:sz="0" w:space="0" w:color="auto"/>
            <w:left w:val="none" w:sz="0" w:space="0" w:color="auto"/>
            <w:bottom w:val="none" w:sz="0" w:space="0" w:color="auto"/>
            <w:right w:val="none" w:sz="0" w:space="0" w:color="auto"/>
          </w:divBdr>
        </w:div>
        <w:div w:id="1535651077">
          <w:marLeft w:val="640"/>
          <w:marRight w:val="0"/>
          <w:marTop w:val="0"/>
          <w:marBottom w:val="0"/>
          <w:divBdr>
            <w:top w:val="none" w:sz="0" w:space="0" w:color="auto"/>
            <w:left w:val="none" w:sz="0" w:space="0" w:color="auto"/>
            <w:bottom w:val="none" w:sz="0" w:space="0" w:color="auto"/>
            <w:right w:val="none" w:sz="0" w:space="0" w:color="auto"/>
          </w:divBdr>
        </w:div>
        <w:div w:id="638918949">
          <w:marLeft w:val="640"/>
          <w:marRight w:val="0"/>
          <w:marTop w:val="0"/>
          <w:marBottom w:val="0"/>
          <w:divBdr>
            <w:top w:val="none" w:sz="0" w:space="0" w:color="auto"/>
            <w:left w:val="none" w:sz="0" w:space="0" w:color="auto"/>
            <w:bottom w:val="none" w:sz="0" w:space="0" w:color="auto"/>
            <w:right w:val="none" w:sz="0" w:space="0" w:color="auto"/>
          </w:divBdr>
        </w:div>
        <w:div w:id="238057282">
          <w:marLeft w:val="640"/>
          <w:marRight w:val="0"/>
          <w:marTop w:val="0"/>
          <w:marBottom w:val="0"/>
          <w:divBdr>
            <w:top w:val="none" w:sz="0" w:space="0" w:color="auto"/>
            <w:left w:val="none" w:sz="0" w:space="0" w:color="auto"/>
            <w:bottom w:val="none" w:sz="0" w:space="0" w:color="auto"/>
            <w:right w:val="none" w:sz="0" w:space="0" w:color="auto"/>
          </w:divBdr>
        </w:div>
        <w:div w:id="1380127263">
          <w:marLeft w:val="640"/>
          <w:marRight w:val="0"/>
          <w:marTop w:val="0"/>
          <w:marBottom w:val="0"/>
          <w:divBdr>
            <w:top w:val="none" w:sz="0" w:space="0" w:color="auto"/>
            <w:left w:val="none" w:sz="0" w:space="0" w:color="auto"/>
            <w:bottom w:val="none" w:sz="0" w:space="0" w:color="auto"/>
            <w:right w:val="none" w:sz="0" w:space="0" w:color="auto"/>
          </w:divBdr>
        </w:div>
        <w:div w:id="1311708081">
          <w:marLeft w:val="640"/>
          <w:marRight w:val="0"/>
          <w:marTop w:val="0"/>
          <w:marBottom w:val="0"/>
          <w:divBdr>
            <w:top w:val="none" w:sz="0" w:space="0" w:color="auto"/>
            <w:left w:val="none" w:sz="0" w:space="0" w:color="auto"/>
            <w:bottom w:val="none" w:sz="0" w:space="0" w:color="auto"/>
            <w:right w:val="none" w:sz="0" w:space="0" w:color="auto"/>
          </w:divBdr>
        </w:div>
        <w:div w:id="2104917166">
          <w:marLeft w:val="640"/>
          <w:marRight w:val="0"/>
          <w:marTop w:val="0"/>
          <w:marBottom w:val="0"/>
          <w:divBdr>
            <w:top w:val="none" w:sz="0" w:space="0" w:color="auto"/>
            <w:left w:val="none" w:sz="0" w:space="0" w:color="auto"/>
            <w:bottom w:val="none" w:sz="0" w:space="0" w:color="auto"/>
            <w:right w:val="none" w:sz="0" w:space="0" w:color="auto"/>
          </w:divBdr>
        </w:div>
        <w:div w:id="1456363738">
          <w:marLeft w:val="640"/>
          <w:marRight w:val="0"/>
          <w:marTop w:val="0"/>
          <w:marBottom w:val="0"/>
          <w:divBdr>
            <w:top w:val="none" w:sz="0" w:space="0" w:color="auto"/>
            <w:left w:val="none" w:sz="0" w:space="0" w:color="auto"/>
            <w:bottom w:val="none" w:sz="0" w:space="0" w:color="auto"/>
            <w:right w:val="none" w:sz="0" w:space="0" w:color="auto"/>
          </w:divBdr>
        </w:div>
        <w:div w:id="1225946901">
          <w:marLeft w:val="640"/>
          <w:marRight w:val="0"/>
          <w:marTop w:val="0"/>
          <w:marBottom w:val="0"/>
          <w:divBdr>
            <w:top w:val="none" w:sz="0" w:space="0" w:color="auto"/>
            <w:left w:val="none" w:sz="0" w:space="0" w:color="auto"/>
            <w:bottom w:val="none" w:sz="0" w:space="0" w:color="auto"/>
            <w:right w:val="none" w:sz="0" w:space="0" w:color="auto"/>
          </w:divBdr>
        </w:div>
        <w:div w:id="161094120">
          <w:marLeft w:val="640"/>
          <w:marRight w:val="0"/>
          <w:marTop w:val="0"/>
          <w:marBottom w:val="0"/>
          <w:divBdr>
            <w:top w:val="none" w:sz="0" w:space="0" w:color="auto"/>
            <w:left w:val="none" w:sz="0" w:space="0" w:color="auto"/>
            <w:bottom w:val="none" w:sz="0" w:space="0" w:color="auto"/>
            <w:right w:val="none" w:sz="0" w:space="0" w:color="auto"/>
          </w:divBdr>
        </w:div>
        <w:div w:id="1523739336">
          <w:marLeft w:val="640"/>
          <w:marRight w:val="0"/>
          <w:marTop w:val="0"/>
          <w:marBottom w:val="0"/>
          <w:divBdr>
            <w:top w:val="none" w:sz="0" w:space="0" w:color="auto"/>
            <w:left w:val="none" w:sz="0" w:space="0" w:color="auto"/>
            <w:bottom w:val="none" w:sz="0" w:space="0" w:color="auto"/>
            <w:right w:val="none" w:sz="0" w:space="0" w:color="auto"/>
          </w:divBdr>
        </w:div>
        <w:div w:id="382678813">
          <w:marLeft w:val="640"/>
          <w:marRight w:val="0"/>
          <w:marTop w:val="0"/>
          <w:marBottom w:val="0"/>
          <w:divBdr>
            <w:top w:val="none" w:sz="0" w:space="0" w:color="auto"/>
            <w:left w:val="none" w:sz="0" w:space="0" w:color="auto"/>
            <w:bottom w:val="none" w:sz="0" w:space="0" w:color="auto"/>
            <w:right w:val="none" w:sz="0" w:space="0" w:color="auto"/>
          </w:divBdr>
        </w:div>
        <w:div w:id="1944485030">
          <w:marLeft w:val="640"/>
          <w:marRight w:val="0"/>
          <w:marTop w:val="0"/>
          <w:marBottom w:val="0"/>
          <w:divBdr>
            <w:top w:val="none" w:sz="0" w:space="0" w:color="auto"/>
            <w:left w:val="none" w:sz="0" w:space="0" w:color="auto"/>
            <w:bottom w:val="none" w:sz="0" w:space="0" w:color="auto"/>
            <w:right w:val="none" w:sz="0" w:space="0" w:color="auto"/>
          </w:divBdr>
        </w:div>
      </w:divsChild>
    </w:div>
    <w:div w:id="755056304">
      <w:bodyDiv w:val="1"/>
      <w:marLeft w:val="0"/>
      <w:marRight w:val="0"/>
      <w:marTop w:val="0"/>
      <w:marBottom w:val="0"/>
      <w:divBdr>
        <w:top w:val="none" w:sz="0" w:space="0" w:color="auto"/>
        <w:left w:val="none" w:sz="0" w:space="0" w:color="auto"/>
        <w:bottom w:val="none" w:sz="0" w:space="0" w:color="auto"/>
        <w:right w:val="none" w:sz="0" w:space="0" w:color="auto"/>
      </w:divBdr>
      <w:divsChild>
        <w:div w:id="1948779697">
          <w:marLeft w:val="640"/>
          <w:marRight w:val="0"/>
          <w:marTop w:val="0"/>
          <w:marBottom w:val="0"/>
          <w:divBdr>
            <w:top w:val="none" w:sz="0" w:space="0" w:color="auto"/>
            <w:left w:val="none" w:sz="0" w:space="0" w:color="auto"/>
            <w:bottom w:val="none" w:sz="0" w:space="0" w:color="auto"/>
            <w:right w:val="none" w:sz="0" w:space="0" w:color="auto"/>
          </w:divBdr>
        </w:div>
        <w:div w:id="90318760">
          <w:marLeft w:val="640"/>
          <w:marRight w:val="0"/>
          <w:marTop w:val="0"/>
          <w:marBottom w:val="0"/>
          <w:divBdr>
            <w:top w:val="none" w:sz="0" w:space="0" w:color="auto"/>
            <w:left w:val="none" w:sz="0" w:space="0" w:color="auto"/>
            <w:bottom w:val="none" w:sz="0" w:space="0" w:color="auto"/>
            <w:right w:val="none" w:sz="0" w:space="0" w:color="auto"/>
          </w:divBdr>
        </w:div>
        <w:div w:id="1571387736">
          <w:marLeft w:val="640"/>
          <w:marRight w:val="0"/>
          <w:marTop w:val="0"/>
          <w:marBottom w:val="0"/>
          <w:divBdr>
            <w:top w:val="none" w:sz="0" w:space="0" w:color="auto"/>
            <w:left w:val="none" w:sz="0" w:space="0" w:color="auto"/>
            <w:bottom w:val="none" w:sz="0" w:space="0" w:color="auto"/>
            <w:right w:val="none" w:sz="0" w:space="0" w:color="auto"/>
          </w:divBdr>
        </w:div>
        <w:div w:id="1238982297">
          <w:marLeft w:val="640"/>
          <w:marRight w:val="0"/>
          <w:marTop w:val="0"/>
          <w:marBottom w:val="0"/>
          <w:divBdr>
            <w:top w:val="none" w:sz="0" w:space="0" w:color="auto"/>
            <w:left w:val="none" w:sz="0" w:space="0" w:color="auto"/>
            <w:bottom w:val="none" w:sz="0" w:space="0" w:color="auto"/>
            <w:right w:val="none" w:sz="0" w:space="0" w:color="auto"/>
          </w:divBdr>
        </w:div>
        <w:div w:id="1047680497">
          <w:marLeft w:val="640"/>
          <w:marRight w:val="0"/>
          <w:marTop w:val="0"/>
          <w:marBottom w:val="0"/>
          <w:divBdr>
            <w:top w:val="none" w:sz="0" w:space="0" w:color="auto"/>
            <w:left w:val="none" w:sz="0" w:space="0" w:color="auto"/>
            <w:bottom w:val="none" w:sz="0" w:space="0" w:color="auto"/>
            <w:right w:val="none" w:sz="0" w:space="0" w:color="auto"/>
          </w:divBdr>
        </w:div>
        <w:div w:id="746537815">
          <w:marLeft w:val="640"/>
          <w:marRight w:val="0"/>
          <w:marTop w:val="0"/>
          <w:marBottom w:val="0"/>
          <w:divBdr>
            <w:top w:val="none" w:sz="0" w:space="0" w:color="auto"/>
            <w:left w:val="none" w:sz="0" w:space="0" w:color="auto"/>
            <w:bottom w:val="none" w:sz="0" w:space="0" w:color="auto"/>
            <w:right w:val="none" w:sz="0" w:space="0" w:color="auto"/>
          </w:divBdr>
        </w:div>
        <w:div w:id="70003846">
          <w:marLeft w:val="640"/>
          <w:marRight w:val="0"/>
          <w:marTop w:val="0"/>
          <w:marBottom w:val="0"/>
          <w:divBdr>
            <w:top w:val="none" w:sz="0" w:space="0" w:color="auto"/>
            <w:left w:val="none" w:sz="0" w:space="0" w:color="auto"/>
            <w:bottom w:val="none" w:sz="0" w:space="0" w:color="auto"/>
            <w:right w:val="none" w:sz="0" w:space="0" w:color="auto"/>
          </w:divBdr>
        </w:div>
        <w:div w:id="940334472">
          <w:marLeft w:val="640"/>
          <w:marRight w:val="0"/>
          <w:marTop w:val="0"/>
          <w:marBottom w:val="0"/>
          <w:divBdr>
            <w:top w:val="none" w:sz="0" w:space="0" w:color="auto"/>
            <w:left w:val="none" w:sz="0" w:space="0" w:color="auto"/>
            <w:bottom w:val="none" w:sz="0" w:space="0" w:color="auto"/>
            <w:right w:val="none" w:sz="0" w:space="0" w:color="auto"/>
          </w:divBdr>
        </w:div>
        <w:div w:id="1531720516">
          <w:marLeft w:val="640"/>
          <w:marRight w:val="0"/>
          <w:marTop w:val="0"/>
          <w:marBottom w:val="0"/>
          <w:divBdr>
            <w:top w:val="none" w:sz="0" w:space="0" w:color="auto"/>
            <w:left w:val="none" w:sz="0" w:space="0" w:color="auto"/>
            <w:bottom w:val="none" w:sz="0" w:space="0" w:color="auto"/>
            <w:right w:val="none" w:sz="0" w:space="0" w:color="auto"/>
          </w:divBdr>
        </w:div>
        <w:div w:id="1392339362">
          <w:marLeft w:val="640"/>
          <w:marRight w:val="0"/>
          <w:marTop w:val="0"/>
          <w:marBottom w:val="0"/>
          <w:divBdr>
            <w:top w:val="none" w:sz="0" w:space="0" w:color="auto"/>
            <w:left w:val="none" w:sz="0" w:space="0" w:color="auto"/>
            <w:bottom w:val="none" w:sz="0" w:space="0" w:color="auto"/>
            <w:right w:val="none" w:sz="0" w:space="0" w:color="auto"/>
          </w:divBdr>
        </w:div>
        <w:div w:id="584346218">
          <w:marLeft w:val="640"/>
          <w:marRight w:val="0"/>
          <w:marTop w:val="0"/>
          <w:marBottom w:val="0"/>
          <w:divBdr>
            <w:top w:val="none" w:sz="0" w:space="0" w:color="auto"/>
            <w:left w:val="none" w:sz="0" w:space="0" w:color="auto"/>
            <w:bottom w:val="none" w:sz="0" w:space="0" w:color="auto"/>
            <w:right w:val="none" w:sz="0" w:space="0" w:color="auto"/>
          </w:divBdr>
        </w:div>
        <w:div w:id="2089887954">
          <w:marLeft w:val="640"/>
          <w:marRight w:val="0"/>
          <w:marTop w:val="0"/>
          <w:marBottom w:val="0"/>
          <w:divBdr>
            <w:top w:val="none" w:sz="0" w:space="0" w:color="auto"/>
            <w:left w:val="none" w:sz="0" w:space="0" w:color="auto"/>
            <w:bottom w:val="none" w:sz="0" w:space="0" w:color="auto"/>
            <w:right w:val="none" w:sz="0" w:space="0" w:color="auto"/>
          </w:divBdr>
        </w:div>
        <w:div w:id="395402633">
          <w:marLeft w:val="640"/>
          <w:marRight w:val="0"/>
          <w:marTop w:val="0"/>
          <w:marBottom w:val="0"/>
          <w:divBdr>
            <w:top w:val="none" w:sz="0" w:space="0" w:color="auto"/>
            <w:left w:val="none" w:sz="0" w:space="0" w:color="auto"/>
            <w:bottom w:val="none" w:sz="0" w:space="0" w:color="auto"/>
            <w:right w:val="none" w:sz="0" w:space="0" w:color="auto"/>
          </w:divBdr>
        </w:div>
        <w:div w:id="1749886646">
          <w:marLeft w:val="640"/>
          <w:marRight w:val="0"/>
          <w:marTop w:val="0"/>
          <w:marBottom w:val="0"/>
          <w:divBdr>
            <w:top w:val="none" w:sz="0" w:space="0" w:color="auto"/>
            <w:left w:val="none" w:sz="0" w:space="0" w:color="auto"/>
            <w:bottom w:val="none" w:sz="0" w:space="0" w:color="auto"/>
            <w:right w:val="none" w:sz="0" w:space="0" w:color="auto"/>
          </w:divBdr>
        </w:div>
        <w:div w:id="720055940">
          <w:marLeft w:val="640"/>
          <w:marRight w:val="0"/>
          <w:marTop w:val="0"/>
          <w:marBottom w:val="0"/>
          <w:divBdr>
            <w:top w:val="none" w:sz="0" w:space="0" w:color="auto"/>
            <w:left w:val="none" w:sz="0" w:space="0" w:color="auto"/>
            <w:bottom w:val="none" w:sz="0" w:space="0" w:color="auto"/>
            <w:right w:val="none" w:sz="0" w:space="0" w:color="auto"/>
          </w:divBdr>
        </w:div>
        <w:div w:id="304817636">
          <w:marLeft w:val="640"/>
          <w:marRight w:val="0"/>
          <w:marTop w:val="0"/>
          <w:marBottom w:val="0"/>
          <w:divBdr>
            <w:top w:val="none" w:sz="0" w:space="0" w:color="auto"/>
            <w:left w:val="none" w:sz="0" w:space="0" w:color="auto"/>
            <w:bottom w:val="none" w:sz="0" w:space="0" w:color="auto"/>
            <w:right w:val="none" w:sz="0" w:space="0" w:color="auto"/>
          </w:divBdr>
        </w:div>
        <w:div w:id="708335521">
          <w:marLeft w:val="640"/>
          <w:marRight w:val="0"/>
          <w:marTop w:val="0"/>
          <w:marBottom w:val="0"/>
          <w:divBdr>
            <w:top w:val="none" w:sz="0" w:space="0" w:color="auto"/>
            <w:left w:val="none" w:sz="0" w:space="0" w:color="auto"/>
            <w:bottom w:val="none" w:sz="0" w:space="0" w:color="auto"/>
            <w:right w:val="none" w:sz="0" w:space="0" w:color="auto"/>
          </w:divBdr>
        </w:div>
        <w:div w:id="1814365449">
          <w:marLeft w:val="640"/>
          <w:marRight w:val="0"/>
          <w:marTop w:val="0"/>
          <w:marBottom w:val="0"/>
          <w:divBdr>
            <w:top w:val="none" w:sz="0" w:space="0" w:color="auto"/>
            <w:left w:val="none" w:sz="0" w:space="0" w:color="auto"/>
            <w:bottom w:val="none" w:sz="0" w:space="0" w:color="auto"/>
            <w:right w:val="none" w:sz="0" w:space="0" w:color="auto"/>
          </w:divBdr>
        </w:div>
        <w:div w:id="730931611">
          <w:marLeft w:val="640"/>
          <w:marRight w:val="0"/>
          <w:marTop w:val="0"/>
          <w:marBottom w:val="0"/>
          <w:divBdr>
            <w:top w:val="none" w:sz="0" w:space="0" w:color="auto"/>
            <w:left w:val="none" w:sz="0" w:space="0" w:color="auto"/>
            <w:bottom w:val="none" w:sz="0" w:space="0" w:color="auto"/>
            <w:right w:val="none" w:sz="0" w:space="0" w:color="auto"/>
          </w:divBdr>
        </w:div>
        <w:div w:id="1111978605">
          <w:marLeft w:val="640"/>
          <w:marRight w:val="0"/>
          <w:marTop w:val="0"/>
          <w:marBottom w:val="0"/>
          <w:divBdr>
            <w:top w:val="none" w:sz="0" w:space="0" w:color="auto"/>
            <w:left w:val="none" w:sz="0" w:space="0" w:color="auto"/>
            <w:bottom w:val="none" w:sz="0" w:space="0" w:color="auto"/>
            <w:right w:val="none" w:sz="0" w:space="0" w:color="auto"/>
          </w:divBdr>
        </w:div>
        <w:div w:id="1646201457">
          <w:marLeft w:val="640"/>
          <w:marRight w:val="0"/>
          <w:marTop w:val="0"/>
          <w:marBottom w:val="0"/>
          <w:divBdr>
            <w:top w:val="none" w:sz="0" w:space="0" w:color="auto"/>
            <w:left w:val="none" w:sz="0" w:space="0" w:color="auto"/>
            <w:bottom w:val="none" w:sz="0" w:space="0" w:color="auto"/>
            <w:right w:val="none" w:sz="0" w:space="0" w:color="auto"/>
          </w:divBdr>
        </w:div>
        <w:div w:id="494537316">
          <w:marLeft w:val="640"/>
          <w:marRight w:val="0"/>
          <w:marTop w:val="0"/>
          <w:marBottom w:val="0"/>
          <w:divBdr>
            <w:top w:val="none" w:sz="0" w:space="0" w:color="auto"/>
            <w:left w:val="none" w:sz="0" w:space="0" w:color="auto"/>
            <w:bottom w:val="none" w:sz="0" w:space="0" w:color="auto"/>
            <w:right w:val="none" w:sz="0" w:space="0" w:color="auto"/>
          </w:divBdr>
        </w:div>
        <w:div w:id="649746698">
          <w:marLeft w:val="640"/>
          <w:marRight w:val="0"/>
          <w:marTop w:val="0"/>
          <w:marBottom w:val="0"/>
          <w:divBdr>
            <w:top w:val="none" w:sz="0" w:space="0" w:color="auto"/>
            <w:left w:val="none" w:sz="0" w:space="0" w:color="auto"/>
            <w:bottom w:val="none" w:sz="0" w:space="0" w:color="auto"/>
            <w:right w:val="none" w:sz="0" w:space="0" w:color="auto"/>
          </w:divBdr>
        </w:div>
        <w:div w:id="2116171506">
          <w:marLeft w:val="640"/>
          <w:marRight w:val="0"/>
          <w:marTop w:val="0"/>
          <w:marBottom w:val="0"/>
          <w:divBdr>
            <w:top w:val="none" w:sz="0" w:space="0" w:color="auto"/>
            <w:left w:val="none" w:sz="0" w:space="0" w:color="auto"/>
            <w:bottom w:val="none" w:sz="0" w:space="0" w:color="auto"/>
            <w:right w:val="none" w:sz="0" w:space="0" w:color="auto"/>
          </w:divBdr>
        </w:div>
        <w:div w:id="2104448946">
          <w:marLeft w:val="640"/>
          <w:marRight w:val="0"/>
          <w:marTop w:val="0"/>
          <w:marBottom w:val="0"/>
          <w:divBdr>
            <w:top w:val="none" w:sz="0" w:space="0" w:color="auto"/>
            <w:left w:val="none" w:sz="0" w:space="0" w:color="auto"/>
            <w:bottom w:val="none" w:sz="0" w:space="0" w:color="auto"/>
            <w:right w:val="none" w:sz="0" w:space="0" w:color="auto"/>
          </w:divBdr>
        </w:div>
        <w:div w:id="1993632459">
          <w:marLeft w:val="640"/>
          <w:marRight w:val="0"/>
          <w:marTop w:val="0"/>
          <w:marBottom w:val="0"/>
          <w:divBdr>
            <w:top w:val="none" w:sz="0" w:space="0" w:color="auto"/>
            <w:left w:val="none" w:sz="0" w:space="0" w:color="auto"/>
            <w:bottom w:val="none" w:sz="0" w:space="0" w:color="auto"/>
            <w:right w:val="none" w:sz="0" w:space="0" w:color="auto"/>
          </w:divBdr>
        </w:div>
        <w:div w:id="437604843">
          <w:marLeft w:val="640"/>
          <w:marRight w:val="0"/>
          <w:marTop w:val="0"/>
          <w:marBottom w:val="0"/>
          <w:divBdr>
            <w:top w:val="none" w:sz="0" w:space="0" w:color="auto"/>
            <w:left w:val="none" w:sz="0" w:space="0" w:color="auto"/>
            <w:bottom w:val="none" w:sz="0" w:space="0" w:color="auto"/>
            <w:right w:val="none" w:sz="0" w:space="0" w:color="auto"/>
          </w:divBdr>
        </w:div>
        <w:div w:id="1178815927">
          <w:marLeft w:val="640"/>
          <w:marRight w:val="0"/>
          <w:marTop w:val="0"/>
          <w:marBottom w:val="0"/>
          <w:divBdr>
            <w:top w:val="none" w:sz="0" w:space="0" w:color="auto"/>
            <w:left w:val="none" w:sz="0" w:space="0" w:color="auto"/>
            <w:bottom w:val="none" w:sz="0" w:space="0" w:color="auto"/>
            <w:right w:val="none" w:sz="0" w:space="0" w:color="auto"/>
          </w:divBdr>
        </w:div>
        <w:div w:id="263733568">
          <w:marLeft w:val="640"/>
          <w:marRight w:val="0"/>
          <w:marTop w:val="0"/>
          <w:marBottom w:val="0"/>
          <w:divBdr>
            <w:top w:val="none" w:sz="0" w:space="0" w:color="auto"/>
            <w:left w:val="none" w:sz="0" w:space="0" w:color="auto"/>
            <w:bottom w:val="none" w:sz="0" w:space="0" w:color="auto"/>
            <w:right w:val="none" w:sz="0" w:space="0" w:color="auto"/>
          </w:divBdr>
        </w:div>
        <w:div w:id="1241866390">
          <w:marLeft w:val="640"/>
          <w:marRight w:val="0"/>
          <w:marTop w:val="0"/>
          <w:marBottom w:val="0"/>
          <w:divBdr>
            <w:top w:val="none" w:sz="0" w:space="0" w:color="auto"/>
            <w:left w:val="none" w:sz="0" w:space="0" w:color="auto"/>
            <w:bottom w:val="none" w:sz="0" w:space="0" w:color="auto"/>
            <w:right w:val="none" w:sz="0" w:space="0" w:color="auto"/>
          </w:divBdr>
        </w:div>
        <w:div w:id="259946310">
          <w:marLeft w:val="640"/>
          <w:marRight w:val="0"/>
          <w:marTop w:val="0"/>
          <w:marBottom w:val="0"/>
          <w:divBdr>
            <w:top w:val="none" w:sz="0" w:space="0" w:color="auto"/>
            <w:left w:val="none" w:sz="0" w:space="0" w:color="auto"/>
            <w:bottom w:val="none" w:sz="0" w:space="0" w:color="auto"/>
            <w:right w:val="none" w:sz="0" w:space="0" w:color="auto"/>
          </w:divBdr>
        </w:div>
        <w:div w:id="1635912998">
          <w:marLeft w:val="640"/>
          <w:marRight w:val="0"/>
          <w:marTop w:val="0"/>
          <w:marBottom w:val="0"/>
          <w:divBdr>
            <w:top w:val="none" w:sz="0" w:space="0" w:color="auto"/>
            <w:left w:val="none" w:sz="0" w:space="0" w:color="auto"/>
            <w:bottom w:val="none" w:sz="0" w:space="0" w:color="auto"/>
            <w:right w:val="none" w:sz="0" w:space="0" w:color="auto"/>
          </w:divBdr>
        </w:div>
        <w:div w:id="1978990944">
          <w:marLeft w:val="640"/>
          <w:marRight w:val="0"/>
          <w:marTop w:val="0"/>
          <w:marBottom w:val="0"/>
          <w:divBdr>
            <w:top w:val="none" w:sz="0" w:space="0" w:color="auto"/>
            <w:left w:val="none" w:sz="0" w:space="0" w:color="auto"/>
            <w:bottom w:val="none" w:sz="0" w:space="0" w:color="auto"/>
            <w:right w:val="none" w:sz="0" w:space="0" w:color="auto"/>
          </w:divBdr>
        </w:div>
        <w:div w:id="1174610085">
          <w:marLeft w:val="640"/>
          <w:marRight w:val="0"/>
          <w:marTop w:val="0"/>
          <w:marBottom w:val="0"/>
          <w:divBdr>
            <w:top w:val="none" w:sz="0" w:space="0" w:color="auto"/>
            <w:left w:val="none" w:sz="0" w:space="0" w:color="auto"/>
            <w:bottom w:val="none" w:sz="0" w:space="0" w:color="auto"/>
            <w:right w:val="none" w:sz="0" w:space="0" w:color="auto"/>
          </w:divBdr>
        </w:div>
        <w:div w:id="1769347604">
          <w:marLeft w:val="640"/>
          <w:marRight w:val="0"/>
          <w:marTop w:val="0"/>
          <w:marBottom w:val="0"/>
          <w:divBdr>
            <w:top w:val="none" w:sz="0" w:space="0" w:color="auto"/>
            <w:left w:val="none" w:sz="0" w:space="0" w:color="auto"/>
            <w:bottom w:val="none" w:sz="0" w:space="0" w:color="auto"/>
            <w:right w:val="none" w:sz="0" w:space="0" w:color="auto"/>
          </w:divBdr>
        </w:div>
        <w:div w:id="325205021">
          <w:marLeft w:val="640"/>
          <w:marRight w:val="0"/>
          <w:marTop w:val="0"/>
          <w:marBottom w:val="0"/>
          <w:divBdr>
            <w:top w:val="none" w:sz="0" w:space="0" w:color="auto"/>
            <w:left w:val="none" w:sz="0" w:space="0" w:color="auto"/>
            <w:bottom w:val="none" w:sz="0" w:space="0" w:color="auto"/>
            <w:right w:val="none" w:sz="0" w:space="0" w:color="auto"/>
          </w:divBdr>
        </w:div>
        <w:div w:id="1029256980">
          <w:marLeft w:val="640"/>
          <w:marRight w:val="0"/>
          <w:marTop w:val="0"/>
          <w:marBottom w:val="0"/>
          <w:divBdr>
            <w:top w:val="none" w:sz="0" w:space="0" w:color="auto"/>
            <w:left w:val="none" w:sz="0" w:space="0" w:color="auto"/>
            <w:bottom w:val="none" w:sz="0" w:space="0" w:color="auto"/>
            <w:right w:val="none" w:sz="0" w:space="0" w:color="auto"/>
          </w:divBdr>
        </w:div>
        <w:div w:id="481242004">
          <w:marLeft w:val="640"/>
          <w:marRight w:val="0"/>
          <w:marTop w:val="0"/>
          <w:marBottom w:val="0"/>
          <w:divBdr>
            <w:top w:val="none" w:sz="0" w:space="0" w:color="auto"/>
            <w:left w:val="none" w:sz="0" w:space="0" w:color="auto"/>
            <w:bottom w:val="none" w:sz="0" w:space="0" w:color="auto"/>
            <w:right w:val="none" w:sz="0" w:space="0" w:color="auto"/>
          </w:divBdr>
        </w:div>
        <w:div w:id="1792046595">
          <w:marLeft w:val="640"/>
          <w:marRight w:val="0"/>
          <w:marTop w:val="0"/>
          <w:marBottom w:val="0"/>
          <w:divBdr>
            <w:top w:val="none" w:sz="0" w:space="0" w:color="auto"/>
            <w:left w:val="none" w:sz="0" w:space="0" w:color="auto"/>
            <w:bottom w:val="none" w:sz="0" w:space="0" w:color="auto"/>
            <w:right w:val="none" w:sz="0" w:space="0" w:color="auto"/>
          </w:divBdr>
        </w:div>
        <w:div w:id="1883055448">
          <w:marLeft w:val="640"/>
          <w:marRight w:val="0"/>
          <w:marTop w:val="0"/>
          <w:marBottom w:val="0"/>
          <w:divBdr>
            <w:top w:val="none" w:sz="0" w:space="0" w:color="auto"/>
            <w:left w:val="none" w:sz="0" w:space="0" w:color="auto"/>
            <w:bottom w:val="none" w:sz="0" w:space="0" w:color="auto"/>
            <w:right w:val="none" w:sz="0" w:space="0" w:color="auto"/>
          </w:divBdr>
        </w:div>
      </w:divsChild>
    </w:div>
    <w:div w:id="756753411">
      <w:bodyDiv w:val="1"/>
      <w:marLeft w:val="0"/>
      <w:marRight w:val="0"/>
      <w:marTop w:val="0"/>
      <w:marBottom w:val="0"/>
      <w:divBdr>
        <w:top w:val="none" w:sz="0" w:space="0" w:color="auto"/>
        <w:left w:val="none" w:sz="0" w:space="0" w:color="auto"/>
        <w:bottom w:val="none" w:sz="0" w:space="0" w:color="auto"/>
        <w:right w:val="none" w:sz="0" w:space="0" w:color="auto"/>
      </w:divBdr>
      <w:divsChild>
        <w:div w:id="366418095">
          <w:marLeft w:val="640"/>
          <w:marRight w:val="0"/>
          <w:marTop w:val="0"/>
          <w:marBottom w:val="0"/>
          <w:divBdr>
            <w:top w:val="none" w:sz="0" w:space="0" w:color="auto"/>
            <w:left w:val="none" w:sz="0" w:space="0" w:color="auto"/>
            <w:bottom w:val="none" w:sz="0" w:space="0" w:color="auto"/>
            <w:right w:val="none" w:sz="0" w:space="0" w:color="auto"/>
          </w:divBdr>
        </w:div>
        <w:div w:id="318193076">
          <w:marLeft w:val="640"/>
          <w:marRight w:val="0"/>
          <w:marTop w:val="0"/>
          <w:marBottom w:val="0"/>
          <w:divBdr>
            <w:top w:val="none" w:sz="0" w:space="0" w:color="auto"/>
            <w:left w:val="none" w:sz="0" w:space="0" w:color="auto"/>
            <w:bottom w:val="none" w:sz="0" w:space="0" w:color="auto"/>
            <w:right w:val="none" w:sz="0" w:space="0" w:color="auto"/>
          </w:divBdr>
        </w:div>
        <w:div w:id="1034769470">
          <w:marLeft w:val="640"/>
          <w:marRight w:val="0"/>
          <w:marTop w:val="0"/>
          <w:marBottom w:val="0"/>
          <w:divBdr>
            <w:top w:val="none" w:sz="0" w:space="0" w:color="auto"/>
            <w:left w:val="none" w:sz="0" w:space="0" w:color="auto"/>
            <w:bottom w:val="none" w:sz="0" w:space="0" w:color="auto"/>
            <w:right w:val="none" w:sz="0" w:space="0" w:color="auto"/>
          </w:divBdr>
        </w:div>
        <w:div w:id="1666937339">
          <w:marLeft w:val="640"/>
          <w:marRight w:val="0"/>
          <w:marTop w:val="0"/>
          <w:marBottom w:val="0"/>
          <w:divBdr>
            <w:top w:val="none" w:sz="0" w:space="0" w:color="auto"/>
            <w:left w:val="none" w:sz="0" w:space="0" w:color="auto"/>
            <w:bottom w:val="none" w:sz="0" w:space="0" w:color="auto"/>
            <w:right w:val="none" w:sz="0" w:space="0" w:color="auto"/>
          </w:divBdr>
        </w:div>
        <w:div w:id="1665860132">
          <w:marLeft w:val="640"/>
          <w:marRight w:val="0"/>
          <w:marTop w:val="0"/>
          <w:marBottom w:val="0"/>
          <w:divBdr>
            <w:top w:val="none" w:sz="0" w:space="0" w:color="auto"/>
            <w:left w:val="none" w:sz="0" w:space="0" w:color="auto"/>
            <w:bottom w:val="none" w:sz="0" w:space="0" w:color="auto"/>
            <w:right w:val="none" w:sz="0" w:space="0" w:color="auto"/>
          </w:divBdr>
        </w:div>
        <w:div w:id="760564027">
          <w:marLeft w:val="640"/>
          <w:marRight w:val="0"/>
          <w:marTop w:val="0"/>
          <w:marBottom w:val="0"/>
          <w:divBdr>
            <w:top w:val="none" w:sz="0" w:space="0" w:color="auto"/>
            <w:left w:val="none" w:sz="0" w:space="0" w:color="auto"/>
            <w:bottom w:val="none" w:sz="0" w:space="0" w:color="auto"/>
            <w:right w:val="none" w:sz="0" w:space="0" w:color="auto"/>
          </w:divBdr>
        </w:div>
        <w:div w:id="182280608">
          <w:marLeft w:val="640"/>
          <w:marRight w:val="0"/>
          <w:marTop w:val="0"/>
          <w:marBottom w:val="0"/>
          <w:divBdr>
            <w:top w:val="none" w:sz="0" w:space="0" w:color="auto"/>
            <w:left w:val="none" w:sz="0" w:space="0" w:color="auto"/>
            <w:bottom w:val="none" w:sz="0" w:space="0" w:color="auto"/>
            <w:right w:val="none" w:sz="0" w:space="0" w:color="auto"/>
          </w:divBdr>
        </w:div>
        <w:div w:id="1807966780">
          <w:marLeft w:val="640"/>
          <w:marRight w:val="0"/>
          <w:marTop w:val="0"/>
          <w:marBottom w:val="0"/>
          <w:divBdr>
            <w:top w:val="none" w:sz="0" w:space="0" w:color="auto"/>
            <w:left w:val="none" w:sz="0" w:space="0" w:color="auto"/>
            <w:bottom w:val="none" w:sz="0" w:space="0" w:color="auto"/>
            <w:right w:val="none" w:sz="0" w:space="0" w:color="auto"/>
          </w:divBdr>
        </w:div>
        <w:div w:id="829563738">
          <w:marLeft w:val="640"/>
          <w:marRight w:val="0"/>
          <w:marTop w:val="0"/>
          <w:marBottom w:val="0"/>
          <w:divBdr>
            <w:top w:val="none" w:sz="0" w:space="0" w:color="auto"/>
            <w:left w:val="none" w:sz="0" w:space="0" w:color="auto"/>
            <w:bottom w:val="none" w:sz="0" w:space="0" w:color="auto"/>
            <w:right w:val="none" w:sz="0" w:space="0" w:color="auto"/>
          </w:divBdr>
        </w:div>
        <w:div w:id="1347249295">
          <w:marLeft w:val="640"/>
          <w:marRight w:val="0"/>
          <w:marTop w:val="0"/>
          <w:marBottom w:val="0"/>
          <w:divBdr>
            <w:top w:val="none" w:sz="0" w:space="0" w:color="auto"/>
            <w:left w:val="none" w:sz="0" w:space="0" w:color="auto"/>
            <w:bottom w:val="none" w:sz="0" w:space="0" w:color="auto"/>
            <w:right w:val="none" w:sz="0" w:space="0" w:color="auto"/>
          </w:divBdr>
        </w:div>
        <w:div w:id="2060934915">
          <w:marLeft w:val="640"/>
          <w:marRight w:val="0"/>
          <w:marTop w:val="0"/>
          <w:marBottom w:val="0"/>
          <w:divBdr>
            <w:top w:val="none" w:sz="0" w:space="0" w:color="auto"/>
            <w:left w:val="none" w:sz="0" w:space="0" w:color="auto"/>
            <w:bottom w:val="none" w:sz="0" w:space="0" w:color="auto"/>
            <w:right w:val="none" w:sz="0" w:space="0" w:color="auto"/>
          </w:divBdr>
        </w:div>
        <w:div w:id="372341798">
          <w:marLeft w:val="640"/>
          <w:marRight w:val="0"/>
          <w:marTop w:val="0"/>
          <w:marBottom w:val="0"/>
          <w:divBdr>
            <w:top w:val="none" w:sz="0" w:space="0" w:color="auto"/>
            <w:left w:val="none" w:sz="0" w:space="0" w:color="auto"/>
            <w:bottom w:val="none" w:sz="0" w:space="0" w:color="auto"/>
            <w:right w:val="none" w:sz="0" w:space="0" w:color="auto"/>
          </w:divBdr>
        </w:div>
        <w:div w:id="2065136259">
          <w:marLeft w:val="640"/>
          <w:marRight w:val="0"/>
          <w:marTop w:val="0"/>
          <w:marBottom w:val="0"/>
          <w:divBdr>
            <w:top w:val="none" w:sz="0" w:space="0" w:color="auto"/>
            <w:left w:val="none" w:sz="0" w:space="0" w:color="auto"/>
            <w:bottom w:val="none" w:sz="0" w:space="0" w:color="auto"/>
            <w:right w:val="none" w:sz="0" w:space="0" w:color="auto"/>
          </w:divBdr>
        </w:div>
        <w:div w:id="532620177">
          <w:marLeft w:val="640"/>
          <w:marRight w:val="0"/>
          <w:marTop w:val="0"/>
          <w:marBottom w:val="0"/>
          <w:divBdr>
            <w:top w:val="none" w:sz="0" w:space="0" w:color="auto"/>
            <w:left w:val="none" w:sz="0" w:space="0" w:color="auto"/>
            <w:bottom w:val="none" w:sz="0" w:space="0" w:color="auto"/>
            <w:right w:val="none" w:sz="0" w:space="0" w:color="auto"/>
          </w:divBdr>
        </w:div>
        <w:div w:id="222645649">
          <w:marLeft w:val="640"/>
          <w:marRight w:val="0"/>
          <w:marTop w:val="0"/>
          <w:marBottom w:val="0"/>
          <w:divBdr>
            <w:top w:val="none" w:sz="0" w:space="0" w:color="auto"/>
            <w:left w:val="none" w:sz="0" w:space="0" w:color="auto"/>
            <w:bottom w:val="none" w:sz="0" w:space="0" w:color="auto"/>
            <w:right w:val="none" w:sz="0" w:space="0" w:color="auto"/>
          </w:divBdr>
        </w:div>
        <w:div w:id="1658344193">
          <w:marLeft w:val="640"/>
          <w:marRight w:val="0"/>
          <w:marTop w:val="0"/>
          <w:marBottom w:val="0"/>
          <w:divBdr>
            <w:top w:val="none" w:sz="0" w:space="0" w:color="auto"/>
            <w:left w:val="none" w:sz="0" w:space="0" w:color="auto"/>
            <w:bottom w:val="none" w:sz="0" w:space="0" w:color="auto"/>
            <w:right w:val="none" w:sz="0" w:space="0" w:color="auto"/>
          </w:divBdr>
        </w:div>
        <w:div w:id="1755467618">
          <w:marLeft w:val="640"/>
          <w:marRight w:val="0"/>
          <w:marTop w:val="0"/>
          <w:marBottom w:val="0"/>
          <w:divBdr>
            <w:top w:val="none" w:sz="0" w:space="0" w:color="auto"/>
            <w:left w:val="none" w:sz="0" w:space="0" w:color="auto"/>
            <w:bottom w:val="none" w:sz="0" w:space="0" w:color="auto"/>
            <w:right w:val="none" w:sz="0" w:space="0" w:color="auto"/>
          </w:divBdr>
        </w:div>
        <w:div w:id="54473643">
          <w:marLeft w:val="640"/>
          <w:marRight w:val="0"/>
          <w:marTop w:val="0"/>
          <w:marBottom w:val="0"/>
          <w:divBdr>
            <w:top w:val="none" w:sz="0" w:space="0" w:color="auto"/>
            <w:left w:val="none" w:sz="0" w:space="0" w:color="auto"/>
            <w:bottom w:val="none" w:sz="0" w:space="0" w:color="auto"/>
            <w:right w:val="none" w:sz="0" w:space="0" w:color="auto"/>
          </w:divBdr>
        </w:div>
        <w:div w:id="1019969422">
          <w:marLeft w:val="640"/>
          <w:marRight w:val="0"/>
          <w:marTop w:val="0"/>
          <w:marBottom w:val="0"/>
          <w:divBdr>
            <w:top w:val="none" w:sz="0" w:space="0" w:color="auto"/>
            <w:left w:val="none" w:sz="0" w:space="0" w:color="auto"/>
            <w:bottom w:val="none" w:sz="0" w:space="0" w:color="auto"/>
            <w:right w:val="none" w:sz="0" w:space="0" w:color="auto"/>
          </w:divBdr>
        </w:div>
        <w:div w:id="583344111">
          <w:marLeft w:val="640"/>
          <w:marRight w:val="0"/>
          <w:marTop w:val="0"/>
          <w:marBottom w:val="0"/>
          <w:divBdr>
            <w:top w:val="none" w:sz="0" w:space="0" w:color="auto"/>
            <w:left w:val="none" w:sz="0" w:space="0" w:color="auto"/>
            <w:bottom w:val="none" w:sz="0" w:space="0" w:color="auto"/>
            <w:right w:val="none" w:sz="0" w:space="0" w:color="auto"/>
          </w:divBdr>
        </w:div>
        <w:div w:id="600601748">
          <w:marLeft w:val="640"/>
          <w:marRight w:val="0"/>
          <w:marTop w:val="0"/>
          <w:marBottom w:val="0"/>
          <w:divBdr>
            <w:top w:val="none" w:sz="0" w:space="0" w:color="auto"/>
            <w:left w:val="none" w:sz="0" w:space="0" w:color="auto"/>
            <w:bottom w:val="none" w:sz="0" w:space="0" w:color="auto"/>
            <w:right w:val="none" w:sz="0" w:space="0" w:color="auto"/>
          </w:divBdr>
        </w:div>
        <w:div w:id="1936207811">
          <w:marLeft w:val="640"/>
          <w:marRight w:val="0"/>
          <w:marTop w:val="0"/>
          <w:marBottom w:val="0"/>
          <w:divBdr>
            <w:top w:val="none" w:sz="0" w:space="0" w:color="auto"/>
            <w:left w:val="none" w:sz="0" w:space="0" w:color="auto"/>
            <w:bottom w:val="none" w:sz="0" w:space="0" w:color="auto"/>
            <w:right w:val="none" w:sz="0" w:space="0" w:color="auto"/>
          </w:divBdr>
        </w:div>
        <w:div w:id="1383863837">
          <w:marLeft w:val="640"/>
          <w:marRight w:val="0"/>
          <w:marTop w:val="0"/>
          <w:marBottom w:val="0"/>
          <w:divBdr>
            <w:top w:val="none" w:sz="0" w:space="0" w:color="auto"/>
            <w:left w:val="none" w:sz="0" w:space="0" w:color="auto"/>
            <w:bottom w:val="none" w:sz="0" w:space="0" w:color="auto"/>
            <w:right w:val="none" w:sz="0" w:space="0" w:color="auto"/>
          </w:divBdr>
        </w:div>
        <w:div w:id="1552956362">
          <w:marLeft w:val="640"/>
          <w:marRight w:val="0"/>
          <w:marTop w:val="0"/>
          <w:marBottom w:val="0"/>
          <w:divBdr>
            <w:top w:val="none" w:sz="0" w:space="0" w:color="auto"/>
            <w:left w:val="none" w:sz="0" w:space="0" w:color="auto"/>
            <w:bottom w:val="none" w:sz="0" w:space="0" w:color="auto"/>
            <w:right w:val="none" w:sz="0" w:space="0" w:color="auto"/>
          </w:divBdr>
        </w:div>
        <w:div w:id="1146514388">
          <w:marLeft w:val="640"/>
          <w:marRight w:val="0"/>
          <w:marTop w:val="0"/>
          <w:marBottom w:val="0"/>
          <w:divBdr>
            <w:top w:val="none" w:sz="0" w:space="0" w:color="auto"/>
            <w:left w:val="none" w:sz="0" w:space="0" w:color="auto"/>
            <w:bottom w:val="none" w:sz="0" w:space="0" w:color="auto"/>
            <w:right w:val="none" w:sz="0" w:space="0" w:color="auto"/>
          </w:divBdr>
        </w:div>
        <w:div w:id="1429349061">
          <w:marLeft w:val="640"/>
          <w:marRight w:val="0"/>
          <w:marTop w:val="0"/>
          <w:marBottom w:val="0"/>
          <w:divBdr>
            <w:top w:val="none" w:sz="0" w:space="0" w:color="auto"/>
            <w:left w:val="none" w:sz="0" w:space="0" w:color="auto"/>
            <w:bottom w:val="none" w:sz="0" w:space="0" w:color="auto"/>
            <w:right w:val="none" w:sz="0" w:space="0" w:color="auto"/>
          </w:divBdr>
        </w:div>
        <w:div w:id="1912420117">
          <w:marLeft w:val="640"/>
          <w:marRight w:val="0"/>
          <w:marTop w:val="0"/>
          <w:marBottom w:val="0"/>
          <w:divBdr>
            <w:top w:val="none" w:sz="0" w:space="0" w:color="auto"/>
            <w:left w:val="none" w:sz="0" w:space="0" w:color="auto"/>
            <w:bottom w:val="none" w:sz="0" w:space="0" w:color="auto"/>
            <w:right w:val="none" w:sz="0" w:space="0" w:color="auto"/>
          </w:divBdr>
        </w:div>
        <w:div w:id="706107854">
          <w:marLeft w:val="640"/>
          <w:marRight w:val="0"/>
          <w:marTop w:val="0"/>
          <w:marBottom w:val="0"/>
          <w:divBdr>
            <w:top w:val="none" w:sz="0" w:space="0" w:color="auto"/>
            <w:left w:val="none" w:sz="0" w:space="0" w:color="auto"/>
            <w:bottom w:val="none" w:sz="0" w:space="0" w:color="auto"/>
            <w:right w:val="none" w:sz="0" w:space="0" w:color="auto"/>
          </w:divBdr>
        </w:div>
        <w:div w:id="1195970394">
          <w:marLeft w:val="640"/>
          <w:marRight w:val="0"/>
          <w:marTop w:val="0"/>
          <w:marBottom w:val="0"/>
          <w:divBdr>
            <w:top w:val="none" w:sz="0" w:space="0" w:color="auto"/>
            <w:left w:val="none" w:sz="0" w:space="0" w:color="auto"/>
            <w:bottom w:val="none" w:sz="0" w:space="0" w:color="auto"/>
            <w:right w:val="none" w:sz="0" w:space="0" w:color="auto"/>
          </w:divBdr>
        </w:div>
        <w:div w:id="241524110">
          <w:marLeft w:val="640"/>
          <w:marRight w:val="0"/>
          <w:marTop w:val="0"/>
          <w:marBottom w:val="0"/>
          <w:divBdr>
            <w:top w:val="none" w:sz="0" w:space="0" w:color="auto"/>
            <w:left w:val="none" w:sz="0" w:space="0" w:color="auto"/>
            <w:bottom w:val="none" w:sz="0" w:space="0" w:color="auto"/>
            <w:right w:val="none" w:sz="0" w:space="0" w:color="auto"/>
          </w:divBdr>
        </w:div>
        <w:div w:id="791165730">
          <w:marLeft w:val="640"/>
          <w:marRight w:val="0"/>
          <w:marTop w:val="0"/>
          <w:marBottom w:val="0"/>
          <w:divBdr>
            <w:top w:val="none" w:sz="0" w:space="0" w:color="auto"/>
            <w:left w:val="none" w:sz="0" w:space="0" w:color="auto"/>
            <w:bottom w:val="none" w:sz="0" w:space="0" w:color="auto"/>
            <w:right w:val="none" w:sz="0" w:space="0" w:color="auto"/>
          </w:divBdr>
        </w:div>
        <w:div w:id="311058774">
          <w:marLeft w:val="640"/>
          <w:marRight w:val="0"/>
          <w:marTop w:val="0"/>
          <w:marBottom w:val="0"/>
          <w:divBdr>
            <w:top w:val="none" w:sz="0" w:space="0" w:color="auto"/>
            <w:left w:val="none" w:sz="0" w:space="0" w:color="auto"/>
            <w:bottom w:val="none" w:sz="0" w:space="0" w:color="auto"/>
            <w:right w:val="none" w:sz="0" w:space="0" w:color="auto"/>
          </w:divBdr>
        </w:div>
        <w:div w:id="1472941786">
          <w:marLeft w:val="640"/>
          <w:marRight w:val="0"/>
          <w:marTop w:val="0"/>
          <w:marBottom w:val="0"/>
          <w:divBdr>
            <w:top w:val="none" w:sz="0" w:space="0" w:color="auto"/>
            <w:left w:val="none" w:sz="0" w:space="0" w:color="auto"/>
            <w:bottom w:val="none" w:sz="0" w:space="0" w:color="auto"/>
            <w:right w:val="none" w:sz="0" w:space="0" w:color="auto"/>
          </w:divBdr>
        </w:div>
        <w:div w:id="457145745">
          <w:marLeft w:val="640"/>
          <w:marRight w:val="0"/>
          <w:marTop w:val="0"/>
          <w:marBottom w:val="0"/>
          <w:divBdr>
            <w:top w:val="none" w:sz="0" w:space="0" w:color="auto"/>
            <w:left w:val="none" w:sz="0" w:space="0" w:color="auto"/>
            <w:bottom w:val="none" w:sz="0" w:space="0" w:color="auto"/>
            <w:right w:val="none" w:sz="0" w:space="0" w:color="auto"/>
          </w:divBdr>
        </w:div>
        <w:div w:id="1637687566">
          <w:marLeft w:val="640"/>
          <w:marRight w:val="0"/>
          <w:marTop w:val="0"/>
          <w:marBottom w:val="0"/>
          <w:divBdr>
            <w:top w:val="none" w:sz="0" w:space="0" w:color="auto"/>
            <w:left w:val="none" w:sz="0" w:space="0" w:color="auto"/>
            <w:bottom w:val="none" w:sz="0" w:space="0" w:color="auto"/>
            <w:right w:val="none" w:sz="0" w:space="0" w:color="auto"/>
          </w:divBdr>
        </w:div>
        <w:div w:id="522523209">
          <w:marLeft w:val="640"/>
          <w:marRight w:val="0"/>
          <w:marTop w:val="0"/>
          <w:marBottom w:val="0"/>
          <w:divBdr>
            <w:top w:val="none" w:sz="0" w:space="0" w:color="auto"/>
            <w:left w:val="none" w:sz="0" w:space="0" w:color="auto"/>
            <w:bottom w:val="none" w:sz="0" w:space="0" w:color="auto"/>
            <w:right w:val="none" w:sz="0" w:space="0" w:color="auto"/>
          </w:divBdr>
        </w:div>
        <w:div w:id="96102564">
          <w:marLeft w:val="640"/>
          <w:marRight w:val="0"/>
          <w:marTop w:val="0"/>
          <w:marBottom w:val="0"/>
          <w:divBdr>
            <w:top w:val="none" w:sz="0" w:space="0" w:color="auto"/>
            <w:left w:val="none" w:sz="0" w:space="0" w:color="auto"/>
            <w:bottom w:val="none" w:sz="0" w:space="0" w:color="auto"/>
            <w:right w:val="none" w:sz="0" w:space="0" w:color="auto"/>
          </w:divBdr>
        </w:div>
        <w:div w:id="209078988">
          <w:marLeft w:val="640"/>
          <w:marRight w:val="0"/>
          <w:marTop w:val="0"/>
          <w:marBottom w:val="0"/>
          <w:divBdr>
            <w:top w:val="none" w:sz="0" w:space="0" w:color="auto"/>
            <w:left w:val="none" w:sz="0" w:space="0" w:color="auto"/>
            <w:bottom w:val="none" w:sz="0" w:space="0" w:color="auto"/>
            <w:right w:val="none" w:sz="0" w:space="0" w:color="auto"/>
          </w:divBdr>
        </w:div>
        <w:div w:id="87580981">
          <w:marLeft w:val="640"/>
          <w:marRight w:val="0"/>
          <w:marTop w:val="0"/>
          <w:marBottom w:val="0"/>
          <w:divBdr>
            <w:top w:val="none" w:sz="0" w:space="0" w:color="auto"/>
            <w:left w:val="none" w:sz="0" w:space="0" w:color="auto"/>
            <w:bottom w:val="none" w:sz="0" w:space="0" w:color="auto"/>
            <w:right w:val="none" w:sz="0" w:space="0" w:color="auto"/>
          </w:divBdr>
        </w:div>
        <w:div w:id="1641376943">
          <w:marLeft w:val="640"/>
          <w:marRight w:val="0"/>
          <w:marTop w:val="0"/>
          <w:marBottom w:val="0"/>
          <w:divBdr>
            <w:top w:val="none" w:sz="0" w:space="0" w:color="auto"/>
            <w:left w:val="none" w:sz="0" w:space="0" w:color="auto"/>
            <w:bottom w:val="none" w:sz="0" w:space="0" w:color="auto"/>
            <w:right w:val="none" w:sz="0" w:space="0" w:color="auto"/>
          </w:divBdr>
        </w:div>
        <w:div w:id="347945228">
          <w:marLeft w:val="640"/>
          <w:marRight w:val="0"/>
          <w:marTop w:val="0"/>
          <w:marBottom w:val="0"/>
          <w:divBdr>
            <w:top w:val="none" w:sz="0" w:space="0" w:color="auto"/>
            <w:left w:val="none" w:sz="0" w:space="0" w:color="auto"/>
            <w:bottom w:val="none" w:sz="0" w:space="0" w:color="auto"/>
            <w:right w:val="none" w:sz="0" w:space="0" w:color="auto"/>
          </w:divBdr>
        </w:div>
      </w:divsChild>
    </w:div>
    <w:div w:id="807672519">
      <w:bodyDiv w:val="1"/>
      <w:marLeft w:val="0"/>
      <w:marRight w:val="0"/>
      <w:marTop w:val="0"/>
      <w:marBottom w:val="0"/>
      <w:divBdr>
        <w:top w:val="none" w:sz="0" w:space="0" w:color="auto"/>
        <w:left w:val="none" w:sz="0" w:space="0" w:color="auto"/>
        <w:bottom w:val="none" w:sz="0" w:space="0" w:color="auto"/>
        <w:right w:val="none" w:sz="0" w:space="0" w:color="auto"/>
      </w:divBdr>
      <w:divsChild>
        <w:div w:id="1258561354">
          <w:marLeft w:val="640"/>
          <w:marRight w:val="0"/>
          <w:marTop w:val="0"/>
          <w:marBottom w:val="0"/>
          <w:divBdr>
            <w:top w:val="none" w:sz="0" w:space="0" w:color="auto"/>
            <w:left w:val="none" w:sz="0" w:space="0" w:color="auto"/>
            <w:bottom w:val="none" w:sz="0" w:space="0" w:color="auto"/>
            <w:right w:val="none" w:sz="0" w:space="0" w:color="auto"/>
          </w:divBdr>
        </w:div>
        <w:div w:id="1773818340">
          <w:marLeft w:val="640"/>
          <w:marRight w:val="0"/>
          <w:marTop w:val="0"/>
          <w:marBottom w:val="0"/>
          <w:divBdr>
            <w:top w:val="none" w:sz="0" w:space="0" w:color="auto"/>
            <w:left w:val="none" w:sz="0" w:space="0" w:color="auto"/>
            <w:bottom w:val="none" w:sz="0" w:space="0" w:color="auto"/>
            <w:right w:val="none" w:sz="0" w:space="0" w:color="auto"/>
          </w:divBdr>
        </w:div>
        <w:div w:id="1002704839">
          <w:marLeft w:val="640"/>
          <w:marRight w:val="0"/>
          <w:marTop w:val="0"/>
          <w:marBottom w:val="0"/>
          <w:divBdr>
            <w:top w:val="none" w:sz="0" w:space="0" w:color="auto"/>
            <w:left w:val="none" w:sz="0" w:space="0" w:color="auto"/>
            <w:bottom w:val="none" w:sz="0" w:space="0" w:color="auto"/>
            <w:right w:val="none" w:sz="0" w:space="0" w:color="auto"/>
          </w:divBdr>
        </w:div>
        <w:div w:id="1610119082">
          <w:marLeft w:val="640"/>
          <w:marRight w:val="0"/>
          <w:marTop w:val="0"/>
          <w:marBottom w:val="0"/>
          <w:divBdr>
            <w:top w:val="none" w:sz="0" w:space="0" w:color="auto"/>
            <w:left w:val="none" w:sz="0" w:space="0" w:color="auto"/>
            <w:bottom w:val="none" w:sz="0" w:space="0" w:color="auto"/>
            <w:right w:val="none" w:sz="0" w:space="0" w:color="auto"/>
          </w:divBdr>
        </w:div>
        <w:div w:id="1770419521">
          <w:marLeft w:val="640"/>
          <w:marRight w:val="0"/>
          <w:marTop w:val="0"/>
          <w:marBottom w:val="0"/>
          <w:divBdr>
            <w:top w:val="none" w:sz="0" w:space="0" w:color="auto"/>
            <w:left w:val="none" w:sz="0" w:space="0" w:color="auto"/>
            <w:bottom w:val="none" w:sz="0" w:space="0" w:color="auto"/>
            <w:right w:val="none" w:sz="0" w:space="0" w:color="auto"/>
          </w:divBdr>
        </w:div>
        <w:div w:id="1615405656">
          <w:marLeft w:val="640"/>
          <w:marRight w:val="0"/>
          <w:marTop w:val="0"/>
          <w:marBottom w:val="0"/>
          <w:divBdr>
            <w:top w:val="none" w:sz="0" w:space="0" w:color="auto"/>
            <w:left w:val="none" w:sz="0" w:space="0" w:color="auto"/>
            <w:bottom w:val="none" w:sz="0" w:space="0" w:color="auto"/>
            <w:right w:val="none" w:sz="0" w:space="0" w:color="auto"/>
          </w:divBdr>
        </w:div>
        <w:div w:id="596259077">
          <w:marLeft w:val="640"/>
          <w:marRight w:val="0"/>
          <w:marTop w:val="0"/>
          <w:marBottom w:val="0"/>
          <w:divBdr>
            <w:top w:val="none" w:sz="0" w:space="0" w:color="auto"/>
            <w:left w:val="none" w:sz="0" w:space="0" w:color="auto"/>
            <w:bottom w:val="none" w:sz="0" w:space="0" w:color="auto"/>
            <w:right w:val="none" w:sz="0" w:space="0" w:color="auto"/>
          </w:divBdr>
        </w:div>
        <w:div w:id="471218529">
          <w:marLeft w:val="640"/>
          <w:marRight w:val="0"/>
          <w:marTop w:val="0"/>
          <w:marBottom w:val="0"/>
          <w:divBdr>
            <w:top w:val="none" w:sz="0" w:space="0" w:color="auto"/>
            <w:left w:val="none" w:sz="0" w:space="0" w:color="auto"/>
            <w:bottom w:val="none" w:sz="0" w:space="0" w:color="auto"/>
            <w:right w:val="none" w:sz="0" w:space="0" w:color="auto"/>
          </w:divBdr>
        </w:div>
        <w:div w:id="1732845421">
          <w:marLeft w:val="640"/>
          <w:marRight w:val="0"/>
          <w:marTop w:val="0"/>
          <w:marBottom w:val="0"/>
          <w:divBdr>
            <w:top w:val="none" w:sz="0" w:space="0" w:color="auto"/>
            <w:left w:val="none" w:sz="0" w:space="0" w:color="auto"/>
            <w:bottom w:val="none" w:sz="0" w:space="0" w:color="auto"/>
            <w:right w:val="none" w:sz="0" w:space="0" w:color="auto"/>
          </w:divBdr>
        </w:div>
        <w:div w:id="968512080">
          <w:marLeft w:val="640"/>
          <w:marRight w:val="0"/>
          <w:marTop w:val="0"/>
          <w:marBottom w:val="0"/>
          <w:divBdr>
            <w:top w:val="none" w:sz="0" w:space="0" w:color="auto"/>
            <w:left w:val="none" w:sz="0" w:space="0" w:color="auto"/>
            <w:bottom w:val="none" w:sz="0" w:space="0" w:color="auto"/>
            <w:right w:val="none" w:sz="0" w:space="0" w:color="auto"/>
          </w:divBdr>
        </w:div>
        <w:div w:id="1503425647">
          <w:marLeft w:val="640"/>
          <w:marRight w:val="0"/>
          <w:marTop w:val="0"/>
          <w:marBottom w:val="0"/>
          <w:divBdr>
            <w:top w:val="none" w:sz="0" w:space="0" w:color="auto"/>
            <w:left w:val="none" w:sz="0" w:space="0" w:color="auto"/>
            <w:bottom w:val="none" w:sz="0" w:space="0" w:color="auto"/>
            <w:right w:val="none" w:sz="0" w:space="0" w:color="auto"/>
          </w:divBdr>
        </w:div>
        <w:div w:id="2034500468">
          <w:marLeft w:val="640"/>
          <w:marRight w:val="0"/>
          <w:marTop w:val="0"/>
          <w:marBottom w:val="0"/>
          <w:divBdr>
            <w:top w:val="none" w:sz="0" w:space="0" w:color="auto"/>
            <w:left w:val="none" w:sz="0" w:space="0" w:color="auto"/>
            <w:bottom w:val="none" w:sz="0" w:space="0" w:color="auto"/>
            <w:right w:val="none" w:sz="0" w:space="0" w:color="auto"/>
          </w:divBdr>
        </w:div>
        <w:div w:id="2035496933">
          <w:marLeft w:val="640"/>
          <w:marRight w:val="0"/>
          <w:marTop w:val="0"/>
          <w:marBottom w:val="0"/>
          <w:divBdr>
            <w:top w:val="none" w:sz="0" w:space="0" w:color="auto"/>
            <w:left w:val="none" w:sz="0" w:space="0" w:color="auto"/>
            <w:bottom w:val="none" w:sz="0" w:space="0" w:color="auto"/>
            <w:right w:val="none" w:sz="0" w:space="0" w:color="auto"/>
          </w:divBdr>
        </w:div>
        <w:div w:id="1734039509">
          <w:marLeft w:val="640"/>
          <w:marRight w:val="0"/>
          <w:marTop w:val="0"/>
          <w:marBottom w:val="0"/>
          <w:divBdr>
            <w:top w:val="none" w:sz="0" w:space="0" w:color="auto"/>
            <w:left w:val="none" w:sz="0" w:space="0" w:color="auto"/>
            <w:bottom w:val="none" w:sz="0" w:space="0" w:color="auto"/>
            <w:right w:val="none" w:sz="0" w:space="0" w:color="auto"/>
          </w:divBdr>
        </w:div>
        <w:div w:id="854881568">
          <w:marLeft w:val="640"/>
          <w:marRight w:val="0"/>
          <w:marTop w:val="0"/>
          <w:marBottom w:val="0"/>
          <w:divBdr>
            <w:top w:val="none" w:sz="0" w:space="0" w:color="auto"/>
            <w:left w:val="none" w:sz="0" w:space="0" w:color="auto"/>
            <w:bottom w:val="none" w:sz="0" w:space="0" w:color="auto"/>
            <w:right w:val="none" w:sz="0" w:space="0" w:color="auto"/>
          </w:divBdr>
        </w:div>
        <w:div w:id="1825319255">
          <w:marLeft w:val="640"/>
          <w:marRight w:val="0"/>
          <w:marTop w:val="0"/>
          <w:marBottom w:val="0"/>
          <w:divBdr>
            <w:top w:val="none" w:sz="0" w:space="0" w:color="auto"/>
            <w:left w:val="none" w:sz="0" w:space="0" w:color="auto"/>
            <w:bottom w:val="none" w:sz="0" w:space="0" w:color="auto"/>
            <w:right w:val="none" w:sz="0" w:space="0" w:color="auto"/>
          </w:divBdr>
        </w:div>
        <w:div w:id="1952782848">
          <w:marLeft w:val="640"/>
          <w:marRight w:val="0"/>
          <w:marTop w:val="0"/>
          <w:marBottom w:val="0"/>
          <w:divBdr>
            <w:top w:val="none" w:sz="0" w:space="0" w:color="auto"/>
            <w:left w:val="none" w:sz="0" w:space="0" w:color="auto"/>
            <w:bottom w:val="none" w:sz="0" w:space="0" w:color="auto"/>
            <w:right w:val="none" w:sz="0" w:space="0" w:color="auto"/>
          </w:divBdr>
        </w:div>
        <w:div w:id="331106151">
          <w:marLeft w:val="640"/>
          <w:marRight w:val="0"/>
          <w:marTop w:val="0"/>
          <w:marBottom w:val="0"/>
          <w:divBdr>
            <w:top w:val="none" w:sz="0" w:space="0" w:color="auto"/>
            <w:left w:val="none" w:sz="0" w:space="0" w:color="auto"/>
            <w:bottom w:val="none" w:sz="0" w:space="0" w:color="auto"/>
            <w:right w:val="none" w:sz="0" w:space="0" w:color="auto"/>
          </w:divBdr>
        </w:div>
        <w:div w:id="1631860161">
          <w:marLeft w:val="640"/>
          <w:marRight w:val="0"/>
          <w:marTop w:val="0"/>
          <w:marBottom w:val="0"/>
          <w:divBdr>
            <w:top w:val="none" w:sz="0" w:space="0" w:color="auto"/>
            <w:left w:val="none" w:sz="0" w:space="0" w:color="auto"/>
            <w:bottom w:val="none" w:sz="0" w:space="0" w:color="auto"/>
            <w:right w:val="none" w:sz="0" w:space="0" w:color="auto"/>
          </w:divBdr>
        </w:div>
        <w:div w:id="1102840694">
          <w:marLeft w:val="640"/>
          <w:marRight w:val="0"/>
          <w:marTop w:val="0"/>
          <w:marBottom w:val="0"/>
          <w:divBdr>
            <w:top w:val="none" w:sz="0" w:space="0" w:color="auto"/>
            <w:left w:val="none" w:sz="0" w:space="0" w:color="auto"/>
            <w:bottom w:val="none" w:sz="0" w:space="0" w:color="auto"/>
            <w:right w:val="none" w:sz="0" w:space="0" w:color="auto"/>
          </w:divBdr>
        </w:div>
        <w:div w:id="1433814475">
          <w:marLeft w:val="640"/>
          <w:marRight w:val="0"/>
          <w:marTop w:val="0"/>
          <w:marBottom w:val="0"/>
          <w:divBdr>
            <w:top w:val="none" w:sz="0" w:space="0" w:color="auto"/>
            <w:left w:val="none" w:sz="0" w:space="0" w:color="auto"/>
            <w:bottom w:val="none" w:sz="0" w:space="0" w:color="auto"/>
            <w:right w:val="none" w:sz="0" w:space="0" w:color="auto"/>
          </w:divBdr>
        </w:div>
        <w:div w:id="397943189">
          <w:marLeft w:val="640"/>
          <w:marRight w:val="0"/>
          <w:marTop w:val="0"/>
          <w:marBottom w:val="0"/>
          <w:divBdr>
            <w:top w:val="none" w:sz="0" w:space="0" w:color="auto"/>
            <w:left w:val="none" w:sz="0" w:space="0" w:color="auto"/>
            <w:bottom w:val="none" w:sz="0" w:space="0" w:color="auto"/>
            <w:right w:val="none" w:sz="0" w:space="0" w:color="auto"/>
          </w:divBdr>
        </w:div>
        <w:div w:id="1829125406">
          <w:marLeft w:val="640"/>
          <w:marRight w:val="0"/>
          <w:marTop w:val="0"/>
          <w:marBottom w:val="0"/>
          <w:divBdr>
            <w:top w:val="none" w:sz="0" w:space="0" w:color="auto"/>
            <w:left w:val="none" w:sz="0" w:space="0" w:color="auto"/>
            <w:bottom w:val="none" w:sz="0" w:space="0" w:color="auto"/>
            <w:right w:val="none" w:sz="0" w:space="0" w:color="auto"/>
          </w:divBdr>
        </w:div>
        <w:div w:id="1109203490">
          <w:marLeft w:val="640"/>
          <w:marRight w:val="0"/>
          <w:marTop w:val="0"/>
          <w:marBottom w:val="0"/>
          <w:divBdr>
            <w:top w:val="none" w:sz="0" w:space="0" w:color="auto"/>
            <w:left w:val="none" w:sz="0" w:space="0" w:color="auto"/>
            <w:bottom w:val="none" w:sz="0" w:space="0" w:color="auto"/>
            <w:right w:val="none" w:sz="0" w:space="0" w:color="auto"/>
          </w:divBdr>
        </w:div>
        <w:div w:id="287512083">
          <w:marLeft w:val="640"/>
          <w:marRight w:val="0"/>
          <w:marTop w:val="0"/>
          <w:marBottom w:val="0"/>
          <w:divBdr>
            <w:top w:val="none" w:sz="0" w:space="0" w:color="auto"/>
            <w:left w:val="none" w:sz="0" w:space="0" w:color="auto"/>
            <w:bottom w:val="none" w:sz="0" w:space="0" w:color="auto"/>
            <w:right w:val="none" w:sz="0" w:space="0" w:color="auto"/>
          </w:divBdr>
        </w:div>
        <w:div w:id="1678725748">
          <w:marLeft w:val="640"/>
          <w:marRight w:val="0"/>
          <w:marTop w:val="0"/>
          <w:marBottom w:val="0"/>
          <w:divBdr>
            <w:top w:val="none" w:sz="0" w:space="0" w:color="auto"/>
            <w:left w:val="none" w:sz="0" w:space="0" w:color="auto"/>
            <w:bottom w:val="none" w:sz="0" w:space="0" w:color="auto"/>
            <w:right w:val="none" w:sz="0" w:space="0" w:color="auto"/>
          </w:divBdr>
        </w:div>
        <w:div w:id="1426421633">
          <w:marLeft w:val="640"/>
          <w:marRight w:val="0"/>
          <w:marTop w:val="0"/>
          <w:marBottom w:val="0"/>
          <w:divBdr>
            <w:top w:val="none" w:sz="0" w:space="0" w:color="auto"/>
            <w:left w:val="none" w:sz="0" w:space="0" w:color="auto"/>
            <w:bottom w:val="none" w:sz="0" w:space="0" w:color="auto"/>
            <w:right w:val="none" w:sz="0" w:space="0" w:color="auto"/>
          </w:divBdr>
        </w:div>
        <w:div w:id="1142310056">
          <w:marLeft w:val="640"/>
          <w:marRight w:val="0"/>
          <w:marTop w:val="0"/>
          <w:marBottom w:val="0"/>
          <w:divBdr>
            <w:top w:val="none" w:sz="0" w:space="0" w:color="auto"/>
            <w:left w:val="none" w:sz="0" w:space="0" w:color="auto"/>
            <w:bottom w:val="none" w:sz="0" w:space="0" w:color="auto"/>
            <w:right w:val="none" w:sz="0" w:space="0" w:color="auto"/>
          </w:divBdr>
        </w:div>
        <w:div w:id="2034768852">
          <w:marLeft w:val="640"/>
          <w:marRight w:val="0"/>
          <w:marTop w:val="0"/>
          <w:marBottom w:val="0"/>
          <w:divBdr>
            <w:top w:val="none" w:sz="0" w:space="0" w:color="auto"/>
            <w:left w:val="none" w:sz="0" w:space="0" w:color="auto"/>
            <w:bottom w:val="none" w:sz="0" w:space="0" w:color="auto"/>
            <w:right w:val="none" w:sz="0" w:space="0" w:color="auto"/>
          </w:divBdr>
        </w:div>
        <w:div w:id="676464280">
          <w:marLeft w:val="640"/>
          <w:marRight w:val="0"/>
          <w:marTop w:val="0"/>
          <w:marBottom w:val="0"/>
          <w:divBdr>
            <w:top w:val="none" w:sz="0" w:space="0" w:color="auto"/>
            <w:left w:val="none" w:sz="0" w:space="0" w:color="auto"/>
            <w:bottom w:val="none" w:sz="0" w:space="0" w:color="auto"/>
            <w:right w:val="none" w:sz="0" w:space="0" w:color="auto"/>
          </w:divBdr>
        </w:div>
        <w:div w:id="2097364675">
          <w:marLeft w:val="640"/>
          <w:marRight w:val="0"/>
          <w:marTop w:val="0"/>
          <w:marBottom w:val="0"/>
          <w:divBdr>
            <w:top w:val="none" w:sz="0" w:space="0" w:color="auto"/>
            <w:left w:val="none" w:sz="0" w:space="0" w:color="auto"/>
            <w:bottom w:val="none" w:sz="0" w:space="0" w:color="auto"/>
            <w:right w:val="none" w:sz="0" w:space="0" w:color="auto"/>
          </w:divBdr>
        </w:div>
        <w:div w:id="1216890573">
          <w:marLeft w:val="640"/>
          <w:marRight w:val="0"/>
          <w:marTop w:val="0"/>
          <w:marBottom w:val="0"/>
          <w:divBdr>
            <w:top w:val="none" w:sz="0" w:space="0" w:color="auto"/>
            <w:left w:val="none" w:sz="0" w:space="0" w:color="auto"/>
            <w:bottom w:val="none" w:sz="0" w:space="0" w:color="auto"/>
            <w:right w:val="none" w:sz="0" w:space="0" w:color="auto"/>
          </w:divBdr>
        </w:div>
        <w:div w:id="1029065909">
          <w:marLeft w:val="640"/>
          <w:marRight w:val="0"/>
          <w:marTop w:val="0"/>
          <w:marBottom w:val="0"/>
          <w:divBdr>
            <w:top w:val="none" w:sz="0" w:space="0" w:color="auto"/>
            <w:left w:val="none" w:sz="0" w:space="0" w:color="auto"/>
            <w:bottom w:val="none" w:sz="0" w:space="0" w:color="auto"/>
            <w:right w:val="none" w:sz="0" w:space="0" w:color="auto"/>
          </w:divBdr>
        </w:div>
        <w:div w:id="1743674373">
          <w:marLeft w:val="640"/>
          <w:marRight w:val="0"/>
          <w:marTop w:val="0"/>
          <w:marBottom w:val="0"/>
          <w:divBdr>
            <w:top w:val="none" w:sz="0" w:space="0" w:color="auto"/>
            <w:left w:val="none" w:sz="0" w:space="0" w:color="auto"/>
            <w:bottom w:val="none" w:sz="0" w:space="0" w:color="auto"/>
            <w:right w:val="none" w:sz="0" w:space="0" w:color="auto"/>
          </w:divBdr>
        </w:div>
        <w:div w:id="1119377747">
          <w:marLeft w:val="640"/>
          <w:marRight w:val="0"/>
          <w:marTop w:val="0"/>
          <w:marBottom w:val="0"/>
          <w:divBdr>
            <w:top w:val="none" w:sz="0" w:space="0" w:color="auto"/>
            <w:left w:val="none" w:sz="0" w:space="0" w:color="auto"/>
            <w:bottom w:val="none" w:sz="0" w:space="0" w:color="auto"/>
            <w:right w:val="none" w:sz="0" w:space="0" w:color="auto"/>
          </w:divBdr>
        </w:div>
        <w:div w:id="1707944588">
          <w:marLeft w:val="640"/>
          <w:marRight w:val="0"/>
          <w:marTop w:val="0"/>
          <w:marBottom w:val="0"/>
          <w:divBdr>
            <w:top w:val="none" w:sz="0" w:space="0" w:color="auto"/>
            <w:left w:val="none" w:sz="0" w:space="0" w:color="auto"/>
            <w:bottom w:val="none" w:sz="0" w:space="0" w:color="auto"/>
            <w:right w:val="none" w:sz="0" w:space="0" w:color="auto"/>
          </w:divBdr>
        </w:div>
        <w:div w:id="1507591965">
          <w:marLeft w:val="640"/>
          <w:marRight w:val="0"/>
          <w:marTop w:val="0"/>
          <w:marBottom w:val="0"/>
          <w:divBdr>
            <w:top w:val="none" w:sz="0" w:space="0" w:color="auto"/>
            <w:left w:val="none" w:sz="0" w:space="0" w:color="auto"/>
            <w:bottom w:val="none" w:sz="0" w:space="0" w:color="auto"/>
            <w:right w:val="none" w:sz="0" w:space="0" w:color="auto"/>
          </w:divBdr>
        </w:div>
        <w:div w:id="1602567257">
          <w:marLeft w:val="640"/>
          <w:marRight w:val="0"/>
          <w:marTop w:val="0"/>
          <w:marBottom w:val="0"/>
          <w:divBdr>
            <w:top w:val="none" w:sz="0" w:space="0" w:color="auto"/>
            <w:left w:val="none" w:sz="0" w:space="0" w:color="auto"/>
            <w:bottom w:val="none" w:sz="0" w:space="0" w:color="auto"/>
            <w:right w:val="none" w:sz="0" w:space="0" w:color="auto"/>
          </w:divBdr>
        </w:div>
        <w:div w:id="1219591248">
          <w:marLeft w:val="640"/>
          <w:marRight w:val="0"/>
          <w:marTop w:val="0"/>
          <w:marBottom w:val="0"/>
          <w:divBdr>
            <w:top w:val="none" w:sz="0" w:space="0" w:color="auto"/>
            <w:left w:val="none" w:sz="0" w:space="0" w:color="auto"/>
            <w:bottom w:val="none" w:sz="0" w:space="0" w:color="auto"/>
            <w:right w:val="none" w:sz="0" w:space="0" w:color="auto"/>
          </w:divBdr>
        </w:div>
      </w:divsChild>
    </w:div>
    <w:div w:id="935165124">
      <w:bodyDiv w:val="1"/>
      <w:marLeft w:val="0"/>
      <w:marRight w:val="0"/>
      <w:marTop w:val="0"/>
      <w:marBottom w:val="0"/>
      <w:divBdr>
        <w:top w:val="none" w:sz="0" w:space="0" w:color="auto"/>
        <w:left w:val="none" w:sz="0" w:space="0" w:color="auto"/>
        <w:bottom w:val="none" w:sz="0" w:space="0" w:color="auto"/>
        <w:right w:val="none" w:sz="0" w:space="0" w:color="auto"/>
      </w:divBdr>
      <w:divsChild>
        <w:div w:id="737676781">
          <w:marLeft w:val="640"/>
          <w:marRight w:val="0"/>
          <w:marTop w:val="0"/>
          <w:marBottom w:val="0"/>
          <w:divBdr>
            <w:top w:val="none" w:sz="0" w:space="0" w:color="auto"/>
            <w:left w:val="none" w:sz="0" w:space="0" w:color="auto"/>
            <w:bottom w:val="none" w:sz="0" w:space="0" w:color="auto"/>
            <w:right w:val="none" w:sz="0" w:space="0" w:color="auto"/>
          </w:divBdr>
        </w:div>
        <w:div w:id="1394503598">
          <w:marLeft w:val="640"/>
          <w:marRight w:val="0"/>
          <w:marTop w:val="0"/>
          <w:marBottom w:val="0"/>
          <w:divBdr>
            <w:top w:val="none" w:sz="0" w:space="0" w:color="auto"/>
            <w:left w:val="none" w:sz="0" w:space="0" w:color="auto"/>
            <w:bottom w:val="none" w:sz="0" w:space="0" w:color="auto"/>
            <w:right w:val="none" w:sz="0" w:space="0" w:color="auto"/>
          </w:divBdr>
        </w:div>
        <w:div w:id="241524692">
          <w:marLeft w:val="640"/>
          <w:marRight w:val="0"/>
          <w:marTop w:val="0"/>
          <w:marBottom w:val="0"/>
          <w:divBdr>
            <w:top w:val="none" w:sz="0" w:space="0" w:color="auto"/>
            <w:left w:val="none" w:sz="0" w:space="0" w:color="auto"/>
            <w:bottom w:val="none" w:sz="0" w:space="0" w:color="auto"/>
            <w:right w:val="none" w:sz="0" w:space="0" w:color="auto"/>
          </w:divBdr>
        </w:div>
        <w:div w:id="1516067471">
          <w:marLeft w:val="640"/>
          <w:marRight w:val="0"/>
          <w:marTop w:val="0"/>
          <w:marBottom w:val="0"/>
          <w:divBdr>
            <w:top w:val="none" w:sz="0" w:space="0" w:color="auto"/>
            <w:left w:val="none" w:sz="0" w:space="0" w:color="auto"/>
            <w:bottom w:val="none" w:sz="0" w:space="0" w:color="auto"/>
            <w:right w:val="none" w:sz="0" w:space="0" w:color="auto"/>
          </w:divBdr>
        </w:div>
        <w:div w:id="1258909314">
          <w:marLeft w:val="640"/>
          <w:marRight w:val="0"/>
          <w:marTop w:val="0"/>
          <w:marBottom w:val="0"/>
          <w:divBdr>
            <w:top w:val="none" w:sz="0" w:space="0" w:color="auto"/>
            <w:left w:val="none" w:sz="0" w:space="0" w:color="auto"/>
            <w:bottom w:val="none" w:sz="0" w:space="0" w:color="auto"/>
            <w:right w:val="none" w:sz="0" w:space="0" w:color="auto"/>
          </w:divBdr>
        </w:div>
        <w:div w:id="279457903">
          <w:marLeft w:val="640"/>
          <w:marRight w:val="0"/>
          <w:marTop w:val="0"/>
          <w:marBottom w:val="0"/>
          <w:divBdr>
            <w:top w:val="none" w:sz="0" w:space="0" w:color="auto"/>
            <w:left w:val="none" w:sz="0" w:space="0" w:color="auto"/>
            <w:bottom w:val="none" w:sz="0" w:space="0" w:color="auto"/>
            <w:right w:val="none" w:sz="0" w:space="0" w:color="auto"/>
          </w:divBdr>
        </w:div>
        <w:div w:id="633876196">
          <w:marLeft w:val="640"/>
          <w:marRight w:val="0"/>
          <w:marTop w:val="0"/>
          <w:marBottom w:val="0"/>
          <w:divBdr>
            <w:top w:val="none" w:sz="0" w:space="0" w:color="auto"/>
            <w:left w:val="none" w:sz="0" w:space="0" w:color="auto"/>
            <w:bottom w:val="none" w:sz="0" w:space="0" w:color="auto"/>
            <w:right w:val="none" w:sz="0" w:space="0" w:color="auto"/>
          </w:divBdr>
        </w:div>
        <w:div w:id="1869096545">
          <w:marLeft w:val="640"/>
          <w:marRight w:val="0"/>
          <w:marTop w:val="0"/>
          <w:marBottom w:val="0"/>
          <w:divBdr>
            <w:top w:val="none" w:sz="0" w:space="0" w:color="auto"/>
            <w:left w:val="none" w:sz="0" w:space="0" w:color="auto"/>
            <w:bottom w:val="none" w:sz="0" w:space="0" w:color="auto"/>
            <w:right w:val="none" w:sz="0" w:space="0" w:color="auto"/>
          </w:divBdr>
        </w:div>
        <w:div w:id="1619217169">
          <w:marLeft w:val="640"/>
          <w:marRight w:val="0"/>
          <w:marTop w:val="0"/>
          <w:marBottom w:val="0"/>
          <w:divBdr>
            <w:top w:val="none" w:sz="0" w:space="0" w:color="auto"/>
            <w:left w:val="none" w:sz="0" w:space="0" w:color="auto"/>
            <w:bottom w:val="none" w:sz="0" w:space="0" w:color="auto"/>
            <w:right w:val="none" w:sz="0" w:space="0" w:color="auto"/>
          </w:divBdr>
        </w:div>
        <w:div w:id="2055276977">
          <w:marLeft w:val="640"/>
          <w:marRight w:val="0"/>
          <w:marTop w:val="0"/>
          <w:marBottom w:val="0"/>
          <w:divBdr>
            <w:top w:val="none" w:sz="0" w:space="0" w:color="auto"/>
            <w:left w:val="none" w:sz="0" w:space="0" w:color="auto"/>
            <w:bottom w:val="none" w:sz="0" w:space="0" w:color="auto"/>
            <w:right w:val="none" w:sz="0" w:space="0" w:color="auto"/>
          </w:divBdr>
        </w:div>
        <w:div w:id="1390180315">
          <w:marLeft w:val="640"/>
          <w:marRight w:val="0"/>
          <w:marTop w:val="0"/>
          <w:marBottom w:val="0"/>
          <w:divBdr>
            <w:top w:val="none" w:sz="0" w:space="0" w:color="auto"/>
            <w:left w:val="none" w:sz="0" w:space="0" w:color="auto"/>
            <w:bottom w:val="none" w:sz="0" w:space="0" w:color="auto"/>
            <w:right w:val="none" w:sz="0" w:space="0" w:color="auto"/>
          </w:divBdr>
        </w:div>
        <w:div w:id="1063454849">
          <w:marLeft w:val="640"/>
          <w:marRight w:val="0"/>
          <w:marTop w:val="0"/>
          <w:marBottom w:val="0"/>
          <w:divBdr>
            <w:top w:val="none" w:sz="0" w:space="0" w:color="auto"/>
            <w:left w:val="none" w:sz="0" w:space="0" w:color="auto"/>
            <w:bottom w:val="none" w:sz="0" w:space="0" w:color="auto"/>
            <w:right w:val="none" w:sz="0" w:space="0" w:color="auto"/>
          </w:divBdr>
        </w:div>
        <w:div w:id="1068309251">
          <w:marLeft w:val="640"/>
          <w:marRight w:val="0"/>
          <w:marTop w:val="0"/>
          <w:marBottom w:val="0"/>
          <w:divBdr>
            <w:top w:val="none" w:sz="0" w:space="0" w:color="auto"/>
            <w:left w:val="none" w:sz="0" w:space="0" w:color="auto"/>
            <w:bottom w:val="none" w:sz="0" w:space="0" w:color="auto"/>
            <w:right w:val="none" w:sz="0" w:space="0" w:color="auto"/>
          </w:divBdr>
        </w:div>
        <w:div w:id="1320764476">
          <w:marLeft w:val="640"/>
          <w:marRight w:val="0"/>
          <w:marTop w:val="0"/>
          <w:marBottom w:val="0"/>
          <w:divBdr>
            <w:top w:val="none" w:sz="0" w:space="0" w:color="auto"/>
            <w:left w:val="none" w:sz="0" w:space="0" w:color="auto"/>
            <w:bottom w:val="none" w:sz="0" w:space="0" w:color="auto"/>
            <w:right w:val="none" w:sz="0" w:space="0" w:color="auto"/>
          </w:divBdr>
        </w:div>
        <w:div w:id="1429429926">
          <w:marLeft w:val="640"/>
          <w:marRight w:val="0"/>
          <w:marTop w:val="0"/>
          <w:marBottom w:val="0"/>
          <w:divBdr>
            <w:top w:val="none" w:sz="0" w:space="0" w:color="auto"/>
            <w:left w:val="none" w:sz="0" w:space="0" w:color="auto"/>
            <w:bottom w:val="none" w:sz="0" w:space="0" w:color="auto"/>
            <w:right w:val="none" w:sz="0" w:space="0" w:color="auto"/>
          </w:divBdr>
        </w:div>
        <w:div w:id="892498771">
          <w:marLeft w:val="640"/>
          <w:marRight w:val="0"/>
          <w:marTop w:val="0"/>
          <w:marBottom w:val="0"/>
          <w:divBdr>
            <w:top w:val="none" w:sz="0" w:space="0" w:color="auto"/>
            <w:left w:val="none" w:sz="0" w:space="0" w:color="auto"/>
            <w:bottom w:val="none" w:sz="0" w:space="0" w:color="auto"/>
            <w:right w:val="none" w:sz="0" w:space="0" w:color="auto"/>
          </w:divBdr>
        </w:div>
        <w:div w:id="1879735658">
          <w:marLeft w:val="640"/>
          <w:marRight w:val="0"/>
          <w:marTop w:val="0"/>
          <w:marBottom w:val="0"/>
          <w:divBdr>
            <w:top w:val="none" w:sz="0" w:space="0" w:color="auto"/>
            <w:left w:val="none" w:sz="0" w:space="0" w:color="auto"/>
            <w:bottom w:val="none" w:sz="0" w:space="0" w:color="auto"/>
            <w:right w:val="none" w:sz="0" w:space="0" w:color="auto"/>
          </w:divBdr>
        </w:div>
        <w:div w:id="2076587407">
          <w:marLeft w:val="640"/>
          <w:marRight w:val="0"/>
          <w:marTop w:val="0"/>
          <w:marBottom w:val="0"/>
          <w:divBdr>
            <w:top w:val="none" w:sz="0" w:space="0" w:color="auto"/>
            <w:left w:val="none" w:sz="0" w:space="0" w:color="auto"/>
            <w:bottom w:val="none" w:sz="0" w:space="0" w:color="auto"/>
            <w:right w:val="none" w:sz="0" w:space="0" w:color="auto"/>
          </w:divBdr>
        </w:div>
        <w:div w:id="1159228527">
          <w:marLeft w:val="640"/>
          <w:marRight w:val="0"/>
          <w:marTop w:val="0"/>
          <w:marBottom w:val="0"/>
          <w:divBdr>
            <w:top w:val="none" w:sz="0" w:space="0" w:color="auto"/>
            <w:left w:val="none" w:sz="0" w:space="0" w:color="auto"/>
            <w:bottom w:val="none" w:sz="0" w:space="0" w:color="auto"/>
            <w:right w:val="none" w:sz="0" w:space="0" w:color="auto"/>
          </w:divBdr>
        </w:div>
        <w:div w:id="325474053">
          <w:marLeft w:val="640"/>
          <w:marRight w:val="0"/>
          <w:marTop w:val="0"/>
          <w:marBottom w:val="0"/>
          <w:divBdr>
            <w:top w:val="none" w:sz="0" w:space="0" w:color="auto"/>
            <w:left w:val="none" w:sz="0" w:space="0" w:color="auto"/>
            <w:bottom w:val="none" w:sz="0" w:space="0" w:color="auto"/>
            <w:right w:val="none" w:sz="0" w:space="0" w:color="auto"/>
          </w:divBdr>
        </w:div>
        <w:div w:id="2135975759">
          <w:marLeft w:val="640"/>
          <w:marRight w:val="0"/>
          <w:marTop w:val="0"/>
          <w:marBottom w:val="0"/>
          <w:divBdr>
            <w:top w:val="none" w:sz="0" w:space="0" w:color="auto"/>
            <w:left w:val="none" w:sz="0" w:space="0" w:color="auto"/>
            <w:bottom w:val="none" w:sz="0" w:space="0" w:color="auto"/>
            <w:right w:val="none" w:sz="0" w:space="0" w:color="auto"/>
          </w:divBdr>
        </w:div>
        <w:div w:id="1583568251">
          <w:marLeft w:val="640"/>
          <w:marRight w:val="0"/>
          <w:marTop w:val="0"/>
          <w:marBottom w:val="0"/>
          <w:divBdr>
            <w:top w:val="none" w:sz="0" w:space="0" w:color="auto"/>
            <w:left w:val="none" w:sz="0" w:space="0" w:color="auto"/>
            <w:bottom w:val="none" w:sz="0" w:space="0" w:color="auto"/>
            <w:right w:val="none" w:sz="0" w:space="0" w:color="auto"/>
          </w:divBdr>
        </w:div>
        <w:div w:id="1861773183">
          <w:marLeft w:val="640"/>
          <w:marRight w:val="0"/>
          <w:marTop w:val="0"/>
          <w:marBottom w:val="0"/>
          <w:divBdr>
            <w:top w:val="none" w:sz="0" w:space="0" w:color="auto"/>
            <w:left w:val="none" w:sz="0" w:space="0" w:color="auto"/>
            <w:bottom w:val="none" w:sz="0" w:space="0" w:color="auto"/>
            <w:right w:val="none" w:sz="0" w:space="0" w:color="auto"/>
          </w:divBdr>
        </w:div>
        <w:div w:id="166291117">
          <w:marLeft w:val="640"/>
          <w:marRight w:val="0"/>
          <w:marTop w:val="0"/>
          <w:marBottom w:val="0"/>
          <w:divBdr>
            <w:top w:val="none" w:sz="0" w:space="0" w:color="auto"/>
            <w:left w:val="none" w:sz="0" w:space="0" w:color="auto"/>
            <w:bottom w:val="none" w:sz="0" w:space="0" w:color="auto"/>
            <w:right w:val="none" w:sz="0" w:space="0" w:color="auto"/>
          </w:divBdr>
        </w:div>
        <w:div w:id="572618172">
          <w:marLeft w:val="640"/>
          <w:marRight w:val="0"/>
          <w:marTop w:val="0"/>
          <w:marBottom w:val="0"/>
          <w:divBdr>
            <w:top w:val="none" w:sz="0" w:space="0" w:color="auto"/>
            <w:left w:val="none" w:sz="0" w:space="0" w:color="auto"/>
            <w:bottom w:val="none" w:sz="0" w:space="0" w:color="auto"/>
            <w:right w:val="none" w:sz="0" w:space="0" w:color="auto"/>
          </w:divBdr>
        </w:div>
        <w:div w:id="1606503660">
          <w:marLeft w:val="640"/>
          <w:marRight w:val="0"/>
          <w:marTop w:val="0"/>
          <w:marBottom w:val="0"/>
          <w:divBdr>
            <w:top w:val="none" w:sz="0" w:space="0" w:color="auto"/>
            <w:left w:val="none" w:sz="0" w:space="0" w:color="auto"/>
            <w:bottom w:val="none" w:sz="0" w:space="0" w:color="auto"/>
            <w:right w:val="none" w:sz="0" w:space="0" w:color="auto"/>
          </w:divBdr>
        </w:div>
        <w:div w:id="313798547">
          <w:marLeft w:val="640"/>
          <w:marRight w:val="0"/>
          <w:marTop w:val="0"/>
          <w:marBottom w:val="0"/>
          <w:divBdr>
            <w:top w:val="none" w:sz="0" w:space="0" w:color="auto"/>
            <w:left w:val="none" w:sz="0" w:space="0" w:color="auto"/>
            <w:bottom w:val="none" w:sz="0" w:space="0" w:color="auto"/>
            <w:right w:val="none" w:sz="0" w:space="0" w:color="auto"/>
          </w:divBdr>
        </w:div>
        <w:div w:id="525145064">
          <w:marLeft w:val="640"/>
          <w:marRight w:val="0"/>
          <w:marTop w:val="0"/>
          <w:marBottom w:val="0"/>
          <w:divBdr>
            <w:top w:val="none" w:sz="0" w:space="0" w:color="auto"/>
            <w:left w:val="none" w:sz="0" w:space="0" w:color="auto"/>
            <w:bottom w:val="none" w:sz="0" w:space="0" w:color="auto"/>
            <w:right w:val="none" w:sz="0" w:space="0" w:color="auto"/>
          </w:divBdr>
        </w:div>
        <w:div w:id="1265532510">
          <w:marLeft w:val="640"/>
          <w:marRight w:val="0"/>
          <w:marTop w:val="0"/>
          <w:marBottom w:val="0"/>
          <w:divBdr>
            <w:top w:val="none" w:sz="0" w:space="0" w:color="auto"/>
            <w:left w:val="none" w:sz="0" w:space="0" w:color="auto"/>
            <w:bottom w:val="none" w:sz="0" w:space="0" w:color="auto"/>
            <w:right w:val="none" w:sz="0" w:space="0" w:color="auto"/>
          </w:divBdr>
        </w:div>
        <w:div w:id="173037236">
          <w:marLeft w:val="640"/>
          <w:marRight w:val="0"/>
          <w:marTop w:val="0"/>
          <w:marBottom w:val="0"/>
          <w:divBdr>
            <w:top w:val="none" w:sz="0" w:space="0" w:color="auto"/>
            <w:left w:val="none" w:sz="0" w:space="0" w:color="auto"/>
            <w:bottom w:val="none" w:sz="0" w:space="0" w:color="auto"/>
            <w:right w:val="none" w:sz="0" w:space="0" w:color="auto"/>
          </w:divBdr>
        </w:div>
        <w:div w:id="1322928854">
          <w:marLeft w:val="640"/>
          <w:marRight w:val="0"/>
          <w:marTop w:val="0"/>
          <w:marBottom w:val="0"/>
          <w:divBdr>
            <w:top w:val="none" w:sz="0" w:space="0" w:color="auto"/>
            <w:left w:val="none" w:sz="0" w:space="0" w:color="auto"/>
            <w:bottom w:val="none" w:sz="0" w:space="0" w:color="auto"/>
            <w:right w:val="none" w:sz="0" w:space="0" w:color="auto"/>
          </w:divBdr>
        </w:div>
        <w:div w:id="461463378">
          <w:marLeft w:val="640"/>
          <w:marRight w:val="0"/>
          <w:marTop w:val="0"/>
          <w:marBottom w:val="0"/>
          <w:divBdr>
            <w:top w:val="none" w:sz="0" w:space="0" w:color="auto"/>
            <w:left w:val="none" w:sz="0" w:space="0" w:color="auto"/>
            <w:bottom w:val="none" w:sz="0" w:space="0" w:color="auto"/>
            <w:right w:val="none" w:sz="0" w:space="0" w:color="auto"/>
          </w:divBdr>
        </w:div>
        <w:div w:id="1832940065">
          <w:marLeft w:val="640"/>
          <w:marRight w:val="0"/>
          <w:marTop w:val="0"/>
          <w:marBottom w:val="0"/>
          <w:divBdr>
            <w:top w:val="none" w:sz="0" w:space="0" w:color="auto"/>
            <w:left w:val="none" w:sz="0" w:space="0" w:color="auto"/>
            <w:bottom w:val="none" w:sz="0" w:space="0" w:color="auto"/>
            <w:right w:val="none" w:sz="0" w:space="0" w:color="auto"/>
          </w:divBdr>
        </w:div>
        <w:div w:id="163325046">
          <w:marLeft w:val="640"/>
          <w:marRight w:val="0"/>
          <w:marTop w:val="0"/>
          <w:marBottom w:val="0"/>
          <w:divBdr>
            <w:top w:val="none" w:sz="0" w:space="0" w:color="auto"/>
            <w:left w:val="none" w:sz="0" w:space="0" w:color="auto"/>
            <w:bottom w:val="none" w:sz="0" w:space="0" w:color="auto"/>
            <w:right w:val="none" w:sz="0" w:space="0" w:color="auto"/>
          </w:divBdr>
        </w:div>
        <w:div w:id="1359889051">
          <w:marLeft w:val="640"/>
          <w:marRight w:val="0"/>
          <w:marTop w:val="0"/>
          <w:marBottom w:val="0"/>
          <w:divBdr>
            <w:top w:val="none" w:sz="0" w:space="0" w:color="auto"/>
            <w:left w:val="none" w:sz="0" w:space="0" w:color="auto"/>
            <w:bottom w:val="none" w:sz="0" w:space="0" w:color="auto"/>
            <w:right w:val="none" w:sz="0" w:space="0" w:color="auto"/>
          </w:divBdr>
        </w:div>
        <w:div w:id="1128471603">
          <w:marLeft w:val="640"/>
          <w:marRight w:val="0"/>
          <w:marTop w:val="0"/>
          <w:marBottom w:val="0"/>
          <w:divBdr>
            <w:top w:val="none" w:sz="0" w:space="0" w:color="auto"/>
            <w:left w:val="none" w:sz="0" w:space="0" w:color="auto"/>
            <w:bottom w:val="none" w:sz="0" w:space="0" w:color="auto"/>
            <w:right w:val="none" w:sz="0" w:space="0" w:color="auto"/>
          </w:divBdr>
        </w:div>
        <w:div w:id="1942715479">
          <w:marLeft w:val="640"/>
          <w:marRight w:val="0"/>
          <w:marTop w:val="0"/>
          <w:marBottom w:val="0"/>
          <w:divBdr>
            <w:top w:val="none" w:sz="0" w:space="0" w:color="auto"/>
            <w:left w:val="none" w:sz="0" w:space="0" w:color="auto"/>
            <w:bottom w:val="none" w:sz="0" w:space="0" w:color="auto"/>
            <w:right w:val="none" w:sz="0" w:space="0" w:color="auto"/>
          </w:divBdr>
        </w:div>
        <w:div w:id="897203653">
          <w:marLeft w:val="640"/>
          <w:marRight w:val="0"/>
          <w:marTop w:val="0"/>
          <w:marBottom w:val="0"/>
          <w:divBdr>
            <w:top w:val="none" w:sz="0" w:space="0" w:color="auto"/>
            <w:left w:val="none" w:sz="0" w:space="0" w:color="auto"/>
            <w:bottom w:val="none" w:sz="0" w:space="0" w:color="auto"/>
            <w:right w:val="none" w:sz="0" w:space="0" w:color="auto"/>
          </w:divBdr>
        </w:div>
        <w:div w:id="972641798">
          <w:marLeft w:val="640"/>
          <w:marRight w:val="0"/>
          <w:marTop w:val="0"/>
          <w:marBottom w:val="0"/>
          <w:divBdr>
            <w:top w:val="none" w:sz="0" w:space="0" w:color="auto"/>
            <w:left w:val="none" w:sz="0" w:space="0" w:color="auto"/>
            <w:bottom w:val="none" w:sz="0" w:space="0" w:color="auto"/>
            <w:right w:val="none" w:sz="0" w:space="0" w:color="auto"/>
          </w:divBdr>
        </w:div>
        <w:div w:id="1023091713">
          <w:marLeft w:val="640"/>
          <w:marRight w:val="0"/>
          <w:marTop w:val="0"/>
          <w:marBottom w:val="0"/>
          <w:divBdr>
            <w:top w:val="none" w:sz="0" w:space="0" w:color="auto"/>
            <w:left w:val="none" w:sz="0" w:space="0" w:color="auto"/>
            <w:bottom w:val="none" w:sz="0" w:space="0" w:color="auto"/>
            <w:right w:val="none" w:sz="0" w:space="0" w:color="auto"/>
          </w:divBdr>
        </w:div>
        <w:div w:id="1582107640">
          <w:marLeft w:val="640"/>
          <w:marRight w:val="0"/>
          <w:marTop w:val="0"/>
          <w:marBottom w:val="0"/>
          <w:divBdr>
            <w:top w:val="none" w:sz="0" w:space="0" w:color="auto"/>
            <w:left w:val="none" w:sz="0" w:space="0" w:color="auto"/>
            <w:bottom w:val="none" w:sz="0" w:space="0" w:color="auto"/>
            <w:right w:val="none" w:sz="0" w:space="0" w:color="auto"/>
          </w:divBdr>
        </w:div>
      </w:divsChild>
    </w:div>
    <w:div w:id="1110665413">
      <w:bodyDiv w:val="1"/>
      <w:marLeft w:val="0"/>
      <w:marRight w:val="0"/>
      <w:marTop w:val="0"/>
      <w:marBottom w:val="0"/>
      <w:divBdr>
        <w:top w:val="none" w:sz="0" w:space="0" w:color="auto"/>
        <w:left w:val="none" w:sz="0" w:space="0" w:color="auto"/>
        <w:bottom w:val="none" w:sz="0" w:space="0" w:color="auto"/>
        <w:right w:val="none" w:sz="0" w:space="0" w:color="auto"/>
      </w:divBdr>
      <w:divsChild>
        <w:div w:id="974919031">
          <w:marLeft w:val="640"/>
          <w:marRight w:val="0"/>
          <w:marTop w:val="0"/>
          <w:marBottom w:val="0"/>
          <w:divBdr>
            <w:top w:val="none" w:sz="0" w:space="0" w:color="auto"/>
            <w:left w:val="none" w:sz="0" w:space="0" w:color="auto"/>
            <w:bottom w:val="none" w:sz="0" w:space="0" w:color="auto"/>
            <w:right w:val="none" w:sz="0" w:space="0" w:color="auto"/>
          </w:divBdr>
        </w:div>
        <w:div w:id="1995447161">
          <w:marLeft w:val="640"/>
          <w:marRight w:val="0"/>
          <w:marTop w:val="0"/>
          <w:marBottom w:val="0"/>
          <w:divBdr>
            <w:top w:val="none" w:sz="0" w:space="0" w:color="auto"/>
            <w:left w:val="none" w:sz="0" w:space="0" w:color="auto"/>
            <w:bottom w:val="none" w:sz="0" w:space="0" w:color="auto"/>
            <w:right w:val="none" w:sz="0" w:space="0" w:color="auto"/>
          </w:divBdr>
        </w:div>
        <w:div w:id="140391543">
          <w:marLeft w:val="640"/>
          <w:marRight w:val="0"/>
          <w:marTop w:val="0"/>
          <w:marBottom w:val="0"/>
          <w:divBdr>
            <w:top w:val="none" w:sz="0" w:space="0" w:color="auto"/>
            <w:left w:val="none" w:sz="0" w:space="0" w:color="auto"/>
            <w:bottom w:val="none" w:sz="0" w:space="0" w:color="auto"/>
            <w:right w:val="none" w:sz="0" w:space="0" w:color="auto"/>
          </w:divBdr>
        </w:div>
        <w:div w:id="1261986501">
          <w:marLeft w:val="640"/>
          <w:marRight w:val="0"/>
          <w:marTop w:val="0"/>
          <w:marBottom w:val="0"/>
          <w:divBdr>
            <w:top w:val="none" w:sz="0" w:space="0" w:color="auto"/>
            <w:left w:val="none" w:sz="0" w:space="0" w:color="auto"/>
            <w:bottom w:val="none" w:sz="0" w:space="0" w:color="auto"/>
            <w:right w:val="none" w:sz="0" w:space="0" w:color="auto"/>
          </w:divBdr>
        </w:div>
        <w:div w:id="845362063">
          <w:marLeft w:val="640"/>
          <w:marRight w:val="0"/>
          <w:marTop w:val="0"/>
          <w:marBottom w:val="0"/>
          <w:divBdr>
            <w:top w:val="none" w:sz="0" w:space="0" w:color="auto"/>
            <w:left w:val="none" w:sz="0" w:space="0" w:color="auto"/>
            <w:bottom w:val="none" w:sz="0" w:space="0" w:color="auto"/>
            <w:right w:val="none" w:sz="0" w:space="0" w:color="auto"/>
          </w:divBdr>
        </w:div>
        <w:div w:id="2049597508">
          <w:marLeft w:val="640"/>
          <w:marRight w:val="0"/>
          <w:marTop w:val="0"/>
          <w:marBottom w:val="0"/>
          <w:divBdr>
            <w:top w:val="none" w:sz="0" w:space="0" w:color="auto"/>
            <w:left w:val="none" w:sz="0" w:space="0" w:color="auto"/>
            <w:bottom w:val="none" w:sz="0" w:space="0" w:color="auto"/>
            <w:right w:val="none" w:sz="0" w:space="0" w:color="auto"/>
          </w:divBdr>
        </w:div>
        <w:div w:id="817069348">
          <w:marLeft w:val="640"/>
          <w:marRight w:val="0"/>
          <w:marTop w:val="0"/>
          <w:marBottom w:val="0"/>
          <w:divBdr>
            <w:top w:val="none" w:sz="0" w:space="0" w:color="auto"/>
            <w:left w:val="none" w:sz="0" w:space="0" w:color="auto"/>
            <w:bottom w:val="none" w:sz="0" w:space="0" w:color="auto"/>
            <w:right w:val="none" w:sz="0" w:space="0" w:color="auto"/>
          </w:divBdr>
        </w:div>
        <w:div w:id="5792055">
          <w:marLeft w:val="640"/>
          <w:marRight w:val="0"/>
          <w:marTop w:val="0"/>
          <w:marBottom w:val="0"/>
          <w:divBdr>
            <w:top w:val="none" w:sz="0" w:space="0" w:color="auto"/>
            <w:left w:val="none" w:sz="0" w:space="0" w:color="auto"/>
            <w:bottom w:val="none" w:sz="0" w:space="0" w:color="auto"/>
            <w:right w:val="none" w:sz="0" w:space="0" w:color="auto"/>
          </w:divBdr>
        </w:div>
        <w:div w:id="546185398">
          <w:marLeft w:val="640"/>
          <w:marRight w:val="0"/>
          <w:marTop w:val="0"/>
          <w:marBottom w:val="0"/>
          <w:divBdr>
            <w:top w:val="none" w:sz="0" w:space="0" w:color="auto"/>
            <w:left w:val="none" w:sz="0" w:space="0" w:color="auto"/>
            <w:bottom w:val="none" w:sz="0" w:space="0" w:color="auto"/>
            <w:right w:val="none" w:sz="0" w:space="0" w:color="auto"/>
          </w:divBdr>
        </w:div>
        <w:div w:id="2076665316">
          <w:marLeft w:val="640"/>
          <w:marRight w:val="0"/>
          <w:marTop w:val="0"/>
          <w:marBottom w:val="0"/>
          <w:divBdr>
            <w:top w:val="none" w:sz="0" w:space="0" w:color="auto"/>
            <w:left w:val="none" w:sz="0" w:space="0" w:color="auto"/>
            <w:bottom w:val="none" w:sz="0" w:space="0" w:color="auto"/>
            <w:right w:val="none" w:sz="0" w:space="0" w:color="auto"/>
          </w:divBdr>
        </w:div>
        <w:div w:id="41635660">
          <w:marLeft w:val="640"/>
          <w:marRight w:val="0"/>
          <w:marTop w:val="0"/>
          <w:marBottom w:val="0"/>
          <w:divBdr>
            <w:top w:val="none" w:sz="0" w:space="0" w:color="auto"/>
            <w:left w:val="none" w:sz="0" w:space="0" w:color="auto"/>
            <w:bottom w:val="none" w:sz="0" w:space="0" w:color="auto"/>
            <w:right w:val="none" w:sz="0" w:space="0" w:color="auto"/>
          </w:divBdr>
        </w:div>
        <w:div w:id="599293582">
          <w:marLeft w:val="640"/>
          <w:marRight w:val="0"/>
          <w:marTop w:val="0"/>
          <w:marBottom w:val="0"/>
          <w:divBdr>
            <w:top w:val="none" w:sz="0" w:space="0" w:color="auto"/>
            <w:left w:val="none" w:sz="0" w:space="0" w:color="auto"/>
            <w:bottom w:val="none" w:sz="0" w:space="0" w:color="auto"/>
            <w:right w:val="none" w:sz="0" w:space="0" w:color="auto"/>
          </w:divBdr>
        </w:div>
        <w:div w:id="762534239">
          <w:marLeft w:val="640"/>
          <w:marRight w:val="0"/>
          <w:marTop w:val="0"/>
          <w:marBottom w:val="0"/>
          <w:divBdr>
            <w:top w:val="none" w:sz="0" w:space="0" w:color="auto"/>
            <w:left w:val="none" w:sz="0" w:space="0" w:color="auto"/>
            <w:bottom w:val="none" w:sz="0" w:space="0" w:color="auto"/>
            <w:right w:val="none" w:sz="0" w:space="0" w:color="auto"/>
          </w:divBdr>
        </w:div>
        <w:div w:id="1193301608">
          <w:marLeft w:val="640"/>
          <w:marRight w:val="0"/>
          <w:marTop w:val="0"/>
          <w:marBottom w:val="0"/>
          <w:divBdr>
            <w:top w:val="none" w:sz="0" w:space="0" w:color="auto"/>
            <w:left w:val="none" w:sz="0" w:space="0" w:color="auto"/>
            <w:bottom w:val="none" w:sz="0" w:space="0" w:color="auto"/>
            <w:right w:val="none" w:sz="0" w:space="0" w:color="auto"/>
          </w:divBdr>
        </w:div>
        <w:div w:id="2063483307">
          <w:marLeft w:val="640"/>
          <w:marRight w:val="0"/>
          <w:marTop w:val="0"/>
          <w:marBottom w:val="0"/>
          <w:divBdr>
            <w:top w:val="none" w:sz="0" w:space="0" w:color="auto"/>
            <w:left w:val="none" w:sz="0" w:space="0" w:color="auto"/>
            <w:bottom w:val="none" w:sz="0" w:space="0" w:color="auto"/>
            <w:right w:val="none" w:sz="0" w:space="0" w:color="auto"/>
          </w:divBdr>
        </w:div>
        <w:div w:id="1729954340">
          <w:marLeft w:val="640"/>
          <w:marRight w:val="0"/>
          <w:marTop w:val="0"/>
          <w:marBottom w:val="0"/>
          <w:divBdr>
            <w:top w:val="none" w:sz="0" w:space="0" w:color="auto"/>
            <w:left w:val="none" w:sz="0" w:space="0" w:color="auto"/>
            <w:bottom w:val="none" w:sz="0" w:space="0" w:color="auto"/>
            <w:right w:val="none" w:sz="0" w:space="0" w:color="auto"/>
          </w:divBdr>
        </w:div>
        <w:div w:id="705713197">
          <w:marLeft w:val="640"/>
          <w:marRight w:val="0"/>
          <w:marTop w:val="0"/>
          <w:marBottom w:val="0"/>
          <w:divBdr>
            <w:top w:val="none" w:sz="0" w:space="0" w:color="auto"/>
            <w:left w:val="none" w:sz="0" w:space="0" w:color="auto"/>
            <w:bottom w:val="none" w:sz="0" w:space="0" w:color="auto"/>
            <w:right w:val="none" w:sz="0" w:space="0" w:color="auto"/>
          </w:divBdr>
        </w:div>
        <w:div w:id="1633048978">
          <w:marLeft w:val="640"/>
          <w:marRight w:val="0"/>
          <w:marTop w:val="0"/>
          <w:marBottom w:val="0"/>
          <w:divBdr>
            <w:top w:val="none" w:sz="0" w:space="0" w:color="auto"/>
            <w:left w:val="none" w:sz="0" w:space="0" w:color="auto"/>
            <w:bottom w:val="none" w:sz="0" w:space="0" w:color="auto"/>
            <w:right w:val="none" w:sz="0" w:space="0" w:color="auto"/>
          </w:divBdr>
        </w:div>
        <w:div w:id="1406994573">
          <w:marLeft w:val="640"/>
          <w:marRight w:val="0"/>
          <w:marTop w:val="0"/>
          <w:marBottom w:val="0"/>
          <w:divBdr>
            <w:top w:val="none" w:sz="0" w:space="0" w:color="auto"/>
            <w:left w:val="none" w:sz="0" w:space="0" w:color="auto"/>
            <w:bottom w:val="none" w:sz="0" w:space="0" w:color="auto"/>
            <w:right w:val="none" w:sz="0" w:space="0" w:color="auto"/>
          </w:divBdr>
        </w:div>
        <w:div w:id="429620333">
          <w:marLeft w:val="640"/>
          <w:marRight w:val="0"/>
          <w:marTop w:val="0"/>
          <w:marBottom w:val="0"/>
          <w:divBdr>
            <w:top w:val="none" w:sz="0" w:space="0" w:color="auto"/>
            <w:left w:val="none" w:sz="0" w:space="0" w:color="auto"/>
            <w:bottom w:val="none" w:sz="0" w:space="0" w:color="auto"/>
            <w:right w:val="none" w:sz="0" w:space="0" w:color="auto"/>
          </w:divBdr>
        </w:div>
        <w:div w:id="341594478">
          <w:marLeft w:val="640"/>
          <w:marRight w:val="0"/>
          <w:marTop w:val="0"/>
          <w:marBottom w:val="0"/>
          <w:divBdr>
            <w:top w:val="none" w:sz="0" w:space="0" w:color="auto"/>
            <w:left w:val="none" w:sz="0" w:space="0" w:color="auto"/>
            <w:bottom w:val="none" w:sz="0" w:space="0" w:color="auto"/>
            <w:right w:val="none" w:sz="0" w:space="0" w:color="auto"/>
          </w:divBdr>
        </w:div>
        <w:div w:id="2120491676">
          <w:marLeft w:val="640"/>
          <w:marRight w:val="0"/>
          <w:marTop w:val="0"/>
          <w:marBottom w:val="0"/>
          <w:divBdr>
            <w:top w:val="none" w:sz="0" w:space="0" w:color="auto"/>
            <w:left w:val="none" w:sz="0" w:space="0" w:color="auto"/>
            <w:bottom w:val="none" w:sz="0" w:space="0" w:color="auto"/>
            <w:right w:val="none" w:sz="0" w:space="0" w:color="auto"/>
          </w:divBdr>
        </w:div>
        <w:div w:id="1329015882">
          <w:marLeft w:val="640"/>
          <w:marRight w:val="0"/>
          <w:marTop w:val="0"/>
          <w:marBottom w:val="0"/>
          <w:divBdr>
            <w:top w:val="none" w:sz="0" w:space="0" w:color="auto"/>
            <w:left w:val="none" w:sz="0" w:space="0" w:color="auto"/>
            <w:bottom w:val="none" w:sz="0" w:space="0" w:color="auto"/>
            <w:right w:val="none" w:sz="0" w:space="0" w:color="auto"/>
          </w:divBdr>
        </w:div>
        <w:div w:id="719010894">
          <w:marLeft w:val="640"/>
          <w:marRight w:val="0"/>
          <w:marTop w:val="0"/>
          <w:marBottom w:val="0"/>
          <w:divBdr>
            <w:top w:val="none" w:sz="0" w:space="0" w:color="auto"/>
            <w:left w:val="none" w:sz="0" w:space="0" w:color="auto"/>
            <w:bottom w:val="none" w:sz="0" w:space="0" w:color="auto"/>
            <w:right w:val="none" w:sz="0" w:space="0" w:color="auto"/>
          </w:divBdr>
        </w:div>
        <w:div w:id="444468204">
          <w:marLeft w:val="640"/>
          <w:marRight w:val="0"/>
          <w:marTop w:val="0"/>
          <w:marBottom w:val="0"/>
          <w:divBdr>
            <w:top w:val="none" w:sz="0" w:space="0" w:color="auto"/>
            <w:left w:val="none" w:sz="0" w:space="0" w:color="auto"/>
            <w:bottom w:val="none" w:sz="0" w:space="0" w:color="auto"/>
            <w:right w:val="none" w:sz="0" w:space="0" w:color="auto"/>
          </w:divBdr>
        </w:div>
        <w:div w:id="1937204983">
          <w:marLeft w:val="640"/>
          <w:marRight w:val="0"/>
          <w:marTop w:val="0"/>
          <w:marBottom w:val="0"/>
          <w:divBdr>
            <w:top w:val="none" w:sz="0" w:space="0" w:color="auto"/>
            <w:left w:val="none" w:sz="0" w:space="0" w:color="auto"/>
            <w:bottom w:val="none" w:sz="0" w:space="0" w:color="auto"/>
            <w:right w:val="none" w:sz="0" w:space="0" w:color="auto"/>
          </w:divBdr>
        </w:div>
        <w:div w:id="698775926">
          <w:marLeft w:val="640"/>
          <w:marRight w:val="0"/>
          <w:marTop w:val="0"/>
          <w:marBottom w:val="0"/>
          <w:divBdr>
            <w:top w:val="none" w:sz="0" w:space="0" w:color="auto"/>
            <w:left w:val="none" w:sz="0" w:space="0" w:color="auto"/>
            <w:bottom w:val="none" w:sz="0" w:space="0" w:color="auto"/>
            <w:right w:val="none" w:sz="0" w:space="0" w:color="auto"/>
          </w:divBdr>
        </w:div>
        <w:div w:id="1526360669">
          <w:marLeft w:val="640"/>
          <w:marRight w:val="0"/>
          <w:marTop w:val="0"/>
          <w:marBottom w:val="0"/>
          <w:divBdr>
            <w:top w:val="none" w:sz="0" w:space="0" w:color="auto"/>
            <w:left w:val="none" w:sz="0" w:space="0" w:color="auto"/>
            <w:bottom w:val="none" w:sz="0" w:space="0" w:color="auto"/>
            <w:right w:val="none" w:sz="0" w:space="0" w:color="auto"/>
          </w:divBdr>
        </w:div>
        <w:div w:id="734663447">
          <w:marLeft w:val="640"/>
          <w:marRight w:val="0"/>
          <w:marTop w:val="0"/>
          <w:marBottom w:val="0"/>
          <w:divBdr>
            <w:top w:val="none" w:sz="0" w:space="0" w:color="auto"/>
            <w:left w:val="none" w:sz="0" w:space="0" w:color="auto"/>
            <w:bottom w:val="none" w:sz="0" w:space="0" w:color="auto"/>
            <w:right w:val="none" w:sz="0" w:space="0" w:color="auto"/>
          </w:divBdr>
        </w:div>
        <w:div w:id="1834880056">
          <w:marLeft w:val="640"/>
          <w:marRight w:val="0"/>
          <w:marTop w:val="0"/>
          <w:marBottom w:val="0"/>
          <w:divBdr>
            <w:top w:val="none" w:sz="0" w:space="0" w:color="auto"/>
            <w:left w:val="none" w:sz="0" w:space="0" w:color="auto"/>
            <w:bottom w:val="none" w:sz="0" w:space="0" w:color="auto"/>
            <w:right w:val="none" w:sz="0" w:space="0" w:color="auto"/>
          </w:divBdr>
        </w:div>
        <w:div w:id="1218708257">
          <w:marLeft w:val="640"/>
          <w:marRight w:val="0"/>
          <w:marTop w:val="0"/>
          <w:marBottom w:val="0"/>
          <w:divBdr>
            <w:top w:val="none" w:sz="0" w:space="0" w:color="auto"/>
            <w:left w:val="none" w:sz="0" w:space="0" w:color="auto"/>
            <w:bottom w:val="none" w:sz="0" w:space="0" w:color="auto"/>
            <w:right w:val="none" w:sz="0" w:space="0" w:color="auto"/>
          </w:divBdr>
        </w:div>
        <w:div w:id="195512539">
          <w:marLeft w:val="640"/>
          <w:marRight w:val="0"/>
          <w:marTop w:val="0"/>
          <w:marBottom w:val="0"/>
          <w:divBdr>
            <w:top w:val="none" w:sz="0" w:space="0" w:color="auto"/>
            <w:left w:val="none" w:sz="0" w:space="0" w:color="auto"/>
            <w:bottom w:val="none" w:sz="0" w:space="0" w:color="auto"/>
            <w:right w:val="none" w:sz="0" w:space="0" w:color="auto"/>
          </w:divBdr>
        </w:div>
        <w:div w:id="471825200">
          <w:marLeft w:val="640"/>
          <w:marRight w:val="0"/>
          <w:marTop w:val="0"/>
          <w:marBottom w:val="0"/>
          <w:divBdr>
            <w:top w:val="none" w:sz="0" w:space="0" w:color="auto"/>
            <w:left w:val="none" w:sz="0" w:space="0" w:color="auto"/>
            <w:bottom w:val="none" w:sz="0" w:space="0" w:color="auto"/>
            <w:right w:val="none" w:sz="0" w:space="0" w:color="auto"/>
          </w:divBdr>
        </w:div>
        <w:div w:id="484276563">
          <w:marLeft w:val="640"/>
          <w:marRight w:val="0"/>
          <w:marTop w:val="0"/>
          <w:marBottom w:val="0"/>
          <w:divBdr>
            <w:top w:val="none" w:sz="0" w:space="0" w:color="auto"/>
            <w:left w:val="none" w:sz="0" w:space="0" w:color="auto"/>
            <w:bottom w:val="none" w:sz="0" w:space="0" w:color="auto"/>
            <w:right w:val="none" w:sz="0" w:space="0" w:color="auto"/>
          </w:divBdr>
        </w:div>
        <w:div w:id="283462981">
          <w:marLeft w:val="640"/>
          <w:marRight w:val="0"/>
          <w:marTop w:val="0"/>
          <w:marBottom w:val="0"/>
          <w:divBdr>
            <w:top w:val="none" w:sz="0" w:space="0" w:color="auto"/>
            <w:left w:val="none" w:sz="0" w:space="0" w:color="auto"/>
            <w:bottom w:val="none" w:sz="0" w:space="0" w:color="auto"/>
            <w:right w:val="none" w:sz="0" w:space="0" w:color="auto"/>
          </w:divBdr>
        </w:div>
        <w:div w:id="1664775953">
          <w:marLeft w:val="640"/>
          <w:marRight w:val="0"/>
          <w:marTop w:val="0"/>
          <w:marBottom w:val="0"/>
          <w:divBdr>
            <w:top w:val="none" w:sz="0" w:space="0" w:color="auto"/>
            <w:left w:val="none" w:sz="0" w:space="0" w:color="auto"/>
            <w:bottom w:val="none" w:sz="0" w:space="0" w:color="auto"/>
            <w:right w:val="none" w:sz="0" w:space="0" w:color="auto"/>
          </w:divBdr>
        </w:div>
        <w:div w:id="1912617345">
          <w:marLeft w:val="640"/>
          <w:marRight w:val="0"/>
          <w:marTop w:val="0"/>
          <w:marBottom w:val="0"/>
          <w:divBdr>
            <w:top w:val="none" w:sz="0" w:space="0" w:color="auto"/>
            <w:left w:val="none" w:sz="0" w:space="0" w:color="auto"/>
            <w:bottom w:val="none" w:sz="0" w:space="0" w:color="auto"/>
            <w:right w:val="none" w:sz="0" w:space="0" w:color="auto"/>
          </w:divBdr>
        </w:div>
        <w:div w:id="657222483">
          <w:marLeft w:val="640"/>
          <w:marRight w:val="0"/>
          <w:marTop w:val="0"/>
          <w:marBottom w:val="0"/>
          <w:divBdr>
            <w:top w:val="none" w:sz="0" w:space="0" w:color="auto"/>
            <w:left w:val="none" w:sz="0" w:space="0" w:color="auto"/>
            <w:bottom w:val="none" w:sz="0" w:space="0" w:color="auto"/>
            <w:right w:val="none" w:sz="0" w:space="0" w:color="auto"/>
          </w:divBdr>
        </w:div>
        <w:div w:id="2032491989">
          <w:marLeft w:val="640"/>
          <w:marRight w:val="0"/>
          <w:marTop w:val="0"/>
          <w:marBottom w:val="0"/>
          <w:divBdr>
            <w:top w:val="none" w:sz="0" w:space="0" w:color="auto"/>
            <w:left w:val="none" w:sz="0" w:space="0" w:color="auto"/>
            <w:bottom w:val="none" w:sz="0" w:space="0" w:color="auto"/>
            <w:right w:val="none" w:sz="0" w:space="0" w:color="auto"/>
          </w:divBdr>
        </w:div>
        <w:div w:id="1619800066">
          <w:marLeft w:val="640"/>
          <w:marRight w:val="0"/>
          <w:marTop w:val="0"/>
          <w:marBottom w:val="0"/>
          <w:divBdr>
            <w:top w:val="none" w:sz="0" w:space="0" w:color="auto"/>
            <w:left w:val="none" w:sz="0" w:space="0" w:color="auto"/>
            <w:bottom w:val="none" w:sz="0" w:space="0" w:color="auto"/>
            <w:right w:val="none" w:sz="0" w:space="0" w:color="auto"/>
          </w:divBdr>
        </w:div>
      </w:divsChild>
    </w:div>
    <w:div w:id="1146048339">
      <w:bodyDiv w:val="1"/>
      <w:marLeft w:val="0"/>
      <w:marRight w:val="0"/>
      <w:marTop w:val="0"/>
      <w:marBottom w:val="0"/>
      <w:divBdr>
        <w:top w:val="none" w:sz="0" w:space="0" w:color="auto"/>
        <w:left w:val="none" w:sz="0" w:space="0" w:color="auto"/>
        <w:bottom w:val="none" w:sz="0" w:space="0" w:color="auto"/>
        <w:right w:val="none" w:sz="0" w:space="0" w:color="auto"/>
      </w:divBdr>
      <w:divsChild>
        <w:div w:id="172568812">
          <w:marLeft w:val="640"/>
          <w:marRight w:val="0"/>
          <w:marTop w:val="0"/>
          <w:marBottom w:val="0"/>
          <w:divBdr>
            <w:top w:val="none" w:sz="0" w:space="0" w:color="auto"/>
            <w:left w:val="none" w:sz="0" w:space="0" w:color="auto"/>
            <w:bottom w:val="none" w:sz="0" w:space="0" w:color="auto"/>
            <w:right w:val="none" w:sz="0" w:space="0" w:color="auto"/>
          </w:divBdr>
        </w:div>
        <w:div w:id="1757091699">
          <w:marLeft w:val="640"/>
          <w:marRight w:val="0"/>
          <w:marTop w:val="0"/>
          <w:marBottom w:val="0"/>
          <w:divBdr>
            <w:top w:val="none" w:sz="0" w:space="0" w:color="auto"/>
            <w:left w:val="none" w:sz="0" w:space="0" w:color="auto"/>
            <w:bottom w:val="none" w:sz="0" w:space="0" w:color="auto"/>
            <w:right w:val="none" w:sz="0" w:space="0" w:color="auto"/>
          </w:divBdr>
        </w:div>
        <w:div w:id="714543129">
          <w:marLeft w:val="640"/>
          <w:marRight w:val="0"/>
          <w:marTop w:val="0"/>
          <w:marBottom w:val="0"/>
          <w:divBdr>
            <w:top w:val="none" w:sz="0" w:space="0" w:color="auto"/>
            <w:left w:val="none" w:sz="0" w:space="0" w:color="auto"/>
            <w:bottom w:val="none" w:sz="0" w:space="0" w:color="auto"/>
            <w:right w:val="none" w:sz="0" w:space="0" w:color="auto"/>
          </w:divBdr>
        </w:div>
        <w:div w:id="667442125">
          <w:marLeft w:val="640"/>
          <w:marRight w:val="0"/>
          <w:marTop w:val="0"/>
          <w:marBottom w:val="0"/>
          <w:divBdr>
            <w:top w:val="none" w:sz="0" w:space="0" w:color="auto"/>
            <w:left w:val="none" w:sz="0" w:space="0" w:color="auto"/>
            <w:bottom w:val="none" w:sz="0" w:space="0" w:color="auto"/>
            <w:right w:val="none" w:sz="0" w:space="0" w:color="auto"/>
          </w:divBdr>
        </w:div>
        <w:div w:id="1638799570">
          <w:marLeft w:val="640"/>
          <w:marRight w:val="0"/>
          <w:marTop w:val="0"/>
          <w:marBottom w:val="0"/>
          <w:divBdr>
            <w:top w:val="none" w:sz="0" w:space="0" w:color="auto"/>
            <w:left w:val="none" w:sz="0" w:space="0" w:color="auto"/>
            <w:bottom w:val="none" w:sz="0" w:space="0" w:color="auto"/>
            <w:right w:val="none" w:sz="0" w:space="0" w:color="auto"/>
          </w:divBdr>
        </w:div>
        <w:div w:id="1105079517">
          <w:marLeft w:val="640"/>
          <w:marRight w:val="0"/>
          <w:marTop w:val="0"/>
          <w:marBottom w:val="0"/>
          <w:divBdr>
            <w:top w:val="none" w:sz="0" w:space="0" w:color="auto"/>
            <w:left w:val="none" w:sz="0" w:space="0" w:color="auto"/>
            <w:bottom w:val="none" w:sz="0" w:space="0" w:color="auto"/>
            <w:right w:val="none" w:sz="0" w:space="0" w:color="auto"/>
          </w:divBdr>
        </w:div>
        <w:div w:id="965280768">
          <w:marLeft w:val="640"/>
          <w:marRight w:val="0"/>
          <w:marTop w:val="0"/>
          <w:marBottom w:val="0"/>
          <w:divBdr>
            <w:top w:val="none" w:sz="0" w:space="0" w:color="auto"/>
            <w:left w:val="none" w:sz="0" w:space="0" w:color="auto"/>
            <w:bottom w:val="none" w:sz="0" w:space="0" w:color="auto"/>
            <w:right w:val="none" w:sz="0" w:space="0" w:color="auto"/>
          </w:divBdr>
        </w:div>
        <w:div w:id="1791971757">
          <w:marLeft w:val="640"/>
          <w:marRight w:val="0"/>
          <w:marTop w:val="0"/>
          <w:marBottom w:val="0"/>
          <w:divBdr>
            <w:top w:val="none" w:sz="0" w:space="0" w:color="auto"/>
            <w:left w:val="none" w:sz="0" w:space="0" w:color="auto"/>
            <w:bottom w:val="none" w:sz="0" w:space="0" w:color="auto"/>
            <w:right w:val="none" w:sz="0" w:space="0" w:color="auto"/>
          </w:divBdr>
        </w:div>
        <w:div w:id="1889563899">
          <w:marLeft w:val="640"/>
          <w:marRight w:val="0"/>
          <w:marTop w:val="0"/>
          <w:marBottom w:val="0"/>
          <w:divBdr>
            <w:top w:val="none" w:sz="0" w:space="0" w:color="auto"/>
            <w:left w:val="none" w:sz="0" w:space="0" w:color="auto"/>
            <w:bottom w:val="none" w:sz="0" w:space="0" w:color="auto"/>
            <w:right w:val="none" w:sz="0" w:space="0" w:color="auto"/>
          </w:divBdr>
        </w:div>
        <w:div w:id="1515874826">
          <w:marLeft w:val="640"/>
          <w:marRight w:val="0"/>
          <w:marTop w:val="0"/>
          <w:marBottom w:val="0"/>
          <w:divBdr>
            <w:top w:val="none" w:sz="0" w:space="0" w:color="auto"/>
            <w:left w:val="none" w:sz="0" w:space="0" w:color="auto"/>
            <w:bottom w:val="none" w:sz="0" w:space="0" w:color="auto"/>
            <w:right w:val="none" w:sz="0" w:space="0" w:color="auto"/>
          </w:divBdr>
        </w:div>
        <w:div w:id="539131822">
          <w:marLeft w:val="640"/>
          <w:marRight w:val="0"/>
          <w:marTop w:val="0"/>
          <w:marBottom w:val="0"/>
          <w:divBdr>
            <w:top w:val="none" w:sz="0" w:space="0" w:color="auto"/>
            <w:left w:val="none" w:sz="0" w:space="0" w:color="auto"/>
            <w:bottom w:val="none" w:sz="0" w:space="0" w:color="auto"/>
            <w:right w:val="none" w:sz="0" w:space="0" w:color="auto"/>
          </w:divBdr>
        </w:div>
        <w:div w:id="1808549417">
          <w:marLeft w:val="640"/>
          <w:marRight w:val="0"/>
          <w:marTop w:val="0"/>
          <w:marBottom w:val="0"/>
          <w:divBdr>
            <w:top w:val="none" w:sz="0" w:space="0" w:color="auto"/>
            <w:left w:val="none" w:sz="0" w:space="0" w:color="auto"/>
            <w:bottom w:val="none" w:sz="0" w:space="0" w:color="auto"/>
            <w:right w:val="none" w:sz="0" w:space="0" w:color="auto"/>
          </w:divBdr>
        </w:div>
        <w:div w:id="894507634">
          <w:marLeft w:val="640"/>
          <w:marRight w:val="0"/>
          <w:marTop w:val="0"/>
          <w:marBottom w:val="0"/>
          <w:divBdr>
            <w:top w:val="none" w:sz="0" w:space="0" w:color="auto"/>
            <w:left w:val="none" w:sz="0" w:space="0" w:color="auto"/>
            <w:bottom w:val="none" w:sz="0" w:space="0" w:color="auto"/>
            <w:right w:val="none" w:sz="0" w:space="0" w:color="auto"/>
          </w:divBdr>
        </w:div>
        <w:div w:id="543712836">
          <w:marLeft w:val="640"/>
          <w:marRight w:val="0"/>
          <w:marTop w:val="0"/>
          <w:marBottom w:val="0"/>
          <w:divBdr>
            <w:top w:val="none" w:sz="0" w:space="0" w:color="auto"/>
            <w:left w:val="none" w:sz="0" w:space="0" w:color="auto"/>
            <w:bottom w:val="none" w:sz="0" w:space="0" w:color="auto"/>
            <w:right w:val="none" w:sz="0" w:space="0" w:color="auto"/>
          </w:divBdr>
        </w:div>
        <w:div w:id="1826312832">
          <w:marLeft w:val="640"/>
          <w:marRight w:val="0"/>
          <w:marTop w:val="0"/>
          <w:marBottom w:val="0"/>
          <w:divBdr>
            <w:top w:val="none" w:sz="0" w:space="0" w:color="auto"/>
            <w:left w:val="none" w:sz="0" w:space="0" w:color="auto"/>
            <w:bottom w:val="none" w:sz="0" w:space="0" w:color="auto"/>
            <w:right w:val="none" w:sz="0" w:space="0" w:color="auto"/>
          </w:divBdr>
        </w:div>
        <w:div w:id="721247838">
          <w:marLeft w:val="640"/>
          <w:marRight w:val="0"/>
          <w:marTop w:val="0"/>
          <w:marBottom w:val="0"/>
          <w:divBdr>
            <w:top w:val="none" w:sz="0" w:space="0" w:color="auto"/>
            <w:left w:val="none" w:sz="0" w:space="0" w:color="auto"/>
            <w:bottom w:val="none" w:sz="0" w:space="0" w:color="auto"/>
            <w:right w:val="none" w:sz="0" w:space="0" w:color="auto"/>
          </w:divBdr>
        </w:div>
        <w:div w:id="1519468106">
          <w:marLeft w:val="640"/>
          <w:marRight w:val="0"/>
          <w:marTop w:val="0"/>
          <w:marBottom w:val="0"/>
          <w:divBdr>
            <w:top w:val="none" w:sz="0" w:space="0" w:color="auto"/>
            <w:left w:val="none" w:sz="0" w:space="0" w:color="auto"/>
            <w:bottom w:val="none" w:sz="0" w:space="0" w:color="auto"/>
            <w:right w:val="none" w:sz="0" w:space="0" w:color="auto"/>
          </w:divBdr>
        </w:div>
        <w:div w:id="681081985">
          <w:marLeft w:val="640"/>
          <w:marRight w:val="0"/>
          <w:marTop w:val="0"/>
          <w:marBottom w:val="0"/>
          <w:divBdr>
            <w:top w:val="none" w:sz="0" w:space="0" w:color="auto"/>
            <w:left w:val="none" w:sz="0" w:space="0" w:color="auto"/>
            <w:bottom w:val="none" w:sz="0" w:space="0" w:color="auto"/>
            <w:right w:val="none" w:sz="0" w:space="0" w:color="auto"/>
          </w:divBdr>
        </w:div>
        <w:div w:id="430860236">
          <w:marLeft w:val="640"/>
          <w:marRight w:val="0"/>
          <w:marTop w:val="0"/>
          <w:marBottom w:val="0"/>
          <w:divBdr>
            <w:top w:val="none" w:sz="0" w:space="0" w:color="auto"/>
            <w:left w:val="none" w:sz="0" w:space="0" w:color="auto"/>
            <w:bottom w:val="none" w:sz="0" w:space="0" w:color="auto"/>
            <w:right w:val="none" w:sz="0" w:space="0" w:color="auto"/>
          </w:divBdr>
        </w:div>
        <w:div w:id="814026190">
          <w:marLeft w:val="640"/>
          <w:marRight w:val="0"/>
          <w:marTop w:val="0"/>
          <w:marBottom w:val="0"/>
          <w:divBdr>
            <w:top w:val="none" w:sz="0" w:space="0" w:color="auto"/>
            <w:left w:val="none" w:sz="0" w:space="0" w:color="auto"/>
            <w:bottom w:val="none" w:sz="0" w:space="0" w:color="auto"/>
            <w:right w:val="none" w:sz="0" w:space="0" w:color="auto"/>
          </w:divBdr>
        </w:div>
        <w:div w:id="378552260">
          <w:marLeft w:val="640"/>
          <w:marRight w:val="0"/>
          <w:marTop w:val="0"/>
          <w:marBottom w:val="0"/>
          <w:divBdr>
            <w:top w:val="none" w:sz="0" w:space="0" w:color="auto"/>
            <w:left w:val="none" w:sz="0" w:space="0" w:color="auto"/>
            <w:bottom w:val="none" w:sz="0" w:space="0" w:color="auto"/>
            <w:right w:val="none" w:sz="0" w:space="0" w:color="auto"/>
          </w:divBdr>
        </w:div>
        <w:div w:id="1308391828">
          <w:marLeft w:val="640"/>
          <w:marRight w:val="0"/>
          <w:marTop w:val="0"/>
          <w:marBottom w:val="0"/>
          <w:divBdr>
            <w:top w:val="none" w:sz="0" w:space="0" w:color="auto"/>
            <w:left w:val="none" w:sz="0" w:space="0" w:color="auto"/>
            <w:bottom w:val="none" w:sz="0" w:space="0" w:color="auto"/>
            <w:right w:val="none" w:sz="0" w:space="0" w:color="auto"/>
          </w:divBdr>
        </w:div>
        <w:div w:id="1278218269">
          <w:marLeft w:val="640"/>
          <w:marRight w:val="0"/>
          <w:marTop w:val="0"/>
          <w:marBottom w:val="0"/>
          <w:divBdr>
            <w:top w:val="none" w:sz="0" w:space="0" w:color="auto"/>
            <w:left w:val="none" w:sz="0" w:space="0" w:color="auto"/>
            <w:bottom w:val="none" w:sz="0" w:space="0" w:color="auto"/>
            <w:right w:val="none" w:sz="0" w:space="0" w:color="auto"/>
          </w:divBdr>
        </w:div>
      </w:divsChild>
    </w:div>
    <w:div w:id="1260454096">
      <w:bodyDiv w:val="1"/>
      <w:marLeft w:val="0"/>
      <w:marRight w:val="0"/>
      <w:marTop w:val="0"/>
      <w:marBottom w:val="0"/>
      <w:divBdr>
        <w:top w:val="none" w:sz="0" w:space="0" w:color="auto"/>
        <w:left w:val="none" w:sz="0" w:space="0" w:color="auto"/>
        <w:bottom w:val="none" w:sz="0" w:space="0" w:color="auto"/>
        <w:right w:val="none" w:sz="0" w:space="0" w:color="auto"/>
      </w:divBdr>
      <w:divsChild>
        <w:div w:id="1314330386">
          <w:marLeft w:val="640"/>
          <w:marRight w:val="0"/>
          <w:marTop w:val="0"/>
          <w:marBottom w:val="0"/>
          <w:divBdr>
            <w:top w:val="none" w:sz="0" w:space="0" w:color="auto"/>
            <w:left w:val="none" w:sz="0" w:space="0" w:color="auto"/>
            <w:bottom w:val="none" w:sz="0" w:space="0" w:color="auto"/>
            <w:right w:val="none" w:sz="0" w:space="0" w:color="auto"/>
          </w:divBdr>
        </w:div>
        <w:div w:id="198248811">
          <w:marLeft w:val="640"/>
          <w:marRight w:val="0"/>
          <w:marTop w:val="0"/>
          <w:marBottom w:val="0"/>
          <w:divBdr>
            <w:top w:val="none" w:sz="0" w:space="0" w:color="auto"/>
            <w:left w:val="none" w:sz="0" w:space="0" w:color="auto"/>
            <w:bottom w:val="none" w:sz="0" w:space="0" w:color="auto"/>
            <w:right w:val="none" w:sz="0" w:space="0" w:color="auto"/>
          </w:divBdr>
        </w:div>
        <w:div w:id="1338581869">
          <w:marLeft w:val="640"/>
          <w:marRight w:val="0"/>
          <w:marTop w:val="0"/>
          <w:marBottom w:val="0"/>
          <w:divBdr>
            <w:top w:val="none" w:sz="0" w:space="0" w:color="auto"/>
            <w:left w:val="none" w:sz="0" w:space="0" w:color="auto"/>
            <w:bottom w:val="none" w:sz="0" w:space="0" w:color="auto"/>
            <w:right w:val="none" w:sz="0" w:space="0" w:color="auto"/>
          </w:divBdr>
        </w:div>
        <w:div w:id="711686557">
          <w:marLeft w:val="640"/>
          <w:marRight w:val="0"/>
          <w:marTop w:val="0"/>
          <w:marBottom w:val="0"/>
          <w:divBdr>
            <w:top w:val="none" w:sz="0" w:space="0" w:color="auto"/>
            <w:left w:val="none" w:sz="0" w:space="0" w:color="auto"/>
            <w:bottom w:val="none" w:sz="0" w:space="0" w:color="auto"/>
            <w:right w:val="none" w:sz="0" w:space="0" w:color="auto"/>
          </w:divBdr>
        </w:div>
        <w:div w:id="947934718">
          <w:marLeft w:val="640"/>
          <w:marRight w:val="0"/>
          <w:marTop w:val="0"/>
          <w:marBottom w:val="0"/>
          <w:divBdr>
            <w:top w:val="none" w:sz="0" w:space="0" w:color="auto"/>
            <w:left w:val="none" w:sz="0" w:space="0" w:color="auto"/>
            <w:bottom w:val="none" w:sz="0" w:space="0" w:color="auto"/>
            <w:right w:val="none" w:sz="0" w:space="0" w:color="auto"/>
          </w:divBdr>
        </w:div>
        <w:div w:id="23479707">
          <w:marLeft w:val="640"/>
          <w:marRight w:val="0"/>
          <w:marTop w:val="0"/>
          <w:marBottom w:val="0"/>
          <w:divBdr>
            <w:top w:val="none" w:sz="0" w:space="0" w:color="auto"/>
            <w:left w:val="none" w:sz="0" w:space="0" w:color="auto"/>
            <w:bottom w:val="none" w:sz="0" w:space="0" w:color="auto"/>
            <w:right w:val="none" w:sz="0" w:space="0" w:color="auto"/>
          </w:divBdr>
        </w:div>
        <w:div w:id="1810126206">
          <w:marLeft w:val="640"/>
          <w:marRight w:val="0"/>
          <w:marTop w:val="0"/>
          <w:marBottom w:val="0"/>
          <w:divBdr>
            <w:top w:val="none" w:sz="0" w:space="0" w:color="auto"/>
            <w:left w:val="none" w:sz="0" w:space="0" w:color="auto"/>
            <w:bottom w:val="none" w:sz="0" w:space="0" w:color="auto"/>
            <w:right w:val="none" w:sz="0" w:space="0" w:color="auto"/>
          </w:divBdr>
        </w:div>
        <w:div w:id="1790389224">
          <w:marLeft w:val="640"/>
          <w:marRight w:val="0"/>
          <w:marTop w:val="0"/>
          <w:marBottom w:val="0"/>
          <w:divBdr>
            <w:top w:val="none" w:sz="0" w:space="0" w:color="auto"/>
            <w:left w:val="none" w:sz="0" w:space="0" w:color="auto"/>
            <w:bottom w:val="none" w:sz="0" w:space="0" w:color="auto"/>
            <w:right w:val="none" w:sz="0" w:space="0" w:color="auto"/>
          </w:divBdr>
        </w:div>
        <w:div w:id="153306331">
          <w:marLeft w:val="640"/>
          <w:marRight w:val="0"/>
          <w:marTop w:val="0"/>
          <w:marBottom w:val="0"/>
          <w:divBdr>
            <w:top w:val="none" w:sz="0" w:space="0" w:color="auto"/>
            <w:left w:val="none" w:sz="0" w:space="0" w:color="auto"/>
            <w:bottom w:val="none" w:sz="0" w:space="0" w:color="auto"/>
            <w:right w:val="none" w:sz="0" w:space="0" w:color="auto"/>
          </w:divBdr>
        </w:div>
        <w:div w:id="255019326">
          <w:marLeft w:val="640"/>
          <w:marRight w:val="0"/>
          <w:marTop w:val="0"/>
          <w:marBottom w:val="0"/>
          <w:divBdr>
            <w:top w:val="none" w:sz="0" w:space="0" w:color="auto"/>
            <w:left w:val="none" w:sz="0" w:space="0" w:color="auto"/>
            <w:bottom w:val="none" w:sz="0" w:space="0" w:color="auto"/>
            <w:right w:val="none" w:sz="0" w:space="0" w:color="auto"/>
          </w:divBdr>
        </w:div>
        <w:div w:id="1694191596">
          <w:marLeft w:val="640"/>
          <w:marRight w:val="0"/>
          <w:marTop w:val="0"/>
          <w:marBottom w:val="0"/>
          <w:divBdr>
            <w:top w:val="none" w:sz="0" w:space="0" w:color="auto"/>
            <w:left w:val="none" w:sz="0" w:space="0" w:color="auto"/>
            <w:bottom w:val="none" w:sz="0" w:space="0" w:color="auto"/>
            <w:right w:val="none" w:sz="0" w:space="0" w:color="auto"/>
          </w:divBdr>
        </w:div>
        <w:div w:id="1019545237">
          <w:marLeft w:val="640"/>
          <w:marRight w:val="0"/>
          <w:marTop w:val="0"/>
          <w:marBottom w:val="0"/>
          <w:divBdr>
            <w:top w:val="none" w:sz="0" w:space="0" w:color="auto"/>
            <w:left w:val="none" w:sz="0" w:space="0" w:color="auto"/>
            <w:bottom w:val="none" w:sz="0" w:space="0" w:color="auto"/>
            <w:right w:val="none" w:sz="0" w:space="0" w:color="auto"/>
          </w:divBdr>
        </w:div>
        <w:div w:id="371810058">
          <w:marLeft w:val="640"/>
          <w:marRight w:val="0"/>
          <w:marTop w:val="0"/>
          <w:marBottom w:val="0"/>
          <w:divBdr>
            <w:top w:val="none" w:sz="0" w:space="0" w:color="auto"/>
            <w:left w:val="none" w:sz="0" w:space="0" w:color="auto"/>
            <w:bottom w:val="none" w:sz="0" w:space="0" w:color="auto"/>
            <w:right w:val="none" w:sz="0" w:space="0" w:color="auto"/>
          </w:divBdr>
        </w:div>
        <w:div w:id="811748961">
          <w:marLeft w:val="640"/>
          <w:marRight w:val="0"/>
          <w:marTop w:val="0"/>
          <w:marBottom w:val="0"/>
          <w:divBdr>
            <w:top w:val="none" w:sz="0" w:space="0" w:color="auto"/>
            <w:left w:val="none" w:sz="0" w:space="0" w:color="auto"/>
            <w:bottom w:val="none" w:sz="0" w:space="0" w:color="auto"/>
            <w:right w:val="none" w:sz="0" w:space="0" w:color="auto"/>
          </w:divBdr>
        </w:div>
        <w:div w:id="1978104217">
          <w:marLeft w:val="640"/>
          <w:marRight w:val="0"/>
          <w:marTop w:val="0"/>
          <w:marBottom w:val="0"/>
          <w:divBdr>
            <w:top w:val="none" w:sz="0" w:space="0" w:color="auto"/>
            <w:left w:val="none" w:sz="0" w:space="0" w:color="auto"/>
            <w:bottom w:val="none" w:sz="0" w:space="0" w:color="auto"/>
            <w:right w:val="none" w:sz="0" w:space="0" w:color="auto"/>
          </w:divBdr>
        </w:div>
        <w:div w:id="148787478">
          <w:marLeft w:val="640"/>
          <w:marRight w:val="0"/>
          <w:marTop w:val="0"/>
          <w:marBottom w:val="0"/>
          <w:divBdr>
            <w:top w:val="none" w:sz="0" w:space="0" w:color="auto"/>
            <w:left w:val="none" w:sz="0" w:space="0" w:color="auto"/>
            <w:bottom w:val="none" w:sz="0" w:space="0" w:color="auto"/>
            <w:right w:val="none" w:sz="0" w:space="0" w:color="auto"/>
          </w:divBdr>
        </w:div>
        <w:div w:id="1556890972">
          <w:marLeft w:val="640"/>
          <w:marRight w:val="0"/>
          <w:marTop w:val="0"/>
          <w:marBottom w:val="0"/>
          <w:divBdr>
            <w:top w:val="none" w:sz="0" w:space="0" w:color="auto"/>
            <w:left w:val="none" w:sz="0" w:space="0" w:color="auto"/>
            <w:bottom w:val="none" w:sz="0" w:space="0" w:color="auto"/>
            <w:right w:val="none" w:sz="0" w:space="0" w:color="auto"/>
          </w:divBdr>
        </w:div>
        <w:div w:id="1838112429">
          <w:marLeft w:val="640"/>
          <w:marRight w:val="0"/>
          <w:marTop w:val="0"/>
          <w:marBottom w:val="0"/>
          <w:divBdr>
            <w:top w:val="none" w:sz="0" w:space="0" w:color="auto"/>
            <w:left w:val="none" w:sz="0" w:space="0" w:color="auto"/>
            <w:bottom w:val="none" w:sz="0" w:space="0" w:color="auto"/>
            <w:right w:val="none" w:sz="0" w:space="0" w:color="auto"/>
          </w:divBdr>
        </w:div>
        <w:div w:id="1171943472">
          <w:marLeft w:val="640"/>
          <w:marRight w:val="0"/>
          <w:marTop w:val="0"/>
          <w:marBottom w:val="0"/>
          <w:divBdr>
            <w:top w:val="none" w:sz="0" w:space="0" w:color="auto"/>
            <w:left w:val="none" w:sz="0" w:space="0" w:color="auto"/>
            <w:bottom w:val="none" w:sz="0" w:space="0" w:color="auto"/>
            <w:right w:val="none" w:sz="0" w:space="0" w:color="auto"/>
          </w:divBdr>
        </w:div>
        <w:div w:id="61686461">
          <w:marLeft w:val="640"/>
          <w:marRight w:val="0"/>
          <w:marTop w:val="0"/>
          <w:marBottom w:val="0"/>
          <w:divBdr>
            <w:top w:val="none" w:sz="0" w:space="0" w:color="auto"/>
            <w:left w:val="none" w:sz="0" w:space="0" w:color="auto"/>
            <w:bottom w:val="none" w:sz="0" w:space="0" w:color="auto"/>
            <w:right w:val="none" w:sz="0" w:space="0" w:color="auto"/>
          </w:divBdr>
        </w:div>
        <w:div w:id="2009750029">
          <w:marLeft w:val="640"/>
          <w:marRight w:val="0"/>
          <w:marTop w:val="0"/>
          <w:marBottom w:val="0"/>
          <w:divBdr>
            <w:top w:val="none" w:sz="0" w:space="0" w:color="auto"/>
            <w:left w:val="none" w:sz="0" w:space="0" w:color="auto"/>
            <w:bottom w:val="none" w:sz="0" w:space="0" w:color="auto"/>
            <w:right w:val="none" w:sz="0" w:space="0" w:color="auto"/>
          </w:divBdr>
        </w:div>
        <w:div w:id="1053122141">
          <w:marLeft w:val="640"/>
          <w:marRight w:val="0"/>
          <w:marTop w:val="0"/>
          <w:marBottom w:val="0"/>
          <w:divBdr>
            <w:top w:val="none" w:sz="0" w:space="0" w:color="auto"/>
            <w:left w:val="none" w:sz="0" w:space="0" w:color="auto"/>
            <w:bottom w:val="none" w:sz="0" w:space="0" w:color="auto"/>
            <w:right w:val="none" w:sz="0" w:space="0" w:color="auto"/>
          </w:divBdr>
        </w:div>
      </w:divsChild>
    </w:div>
    <w:div w:id="1414087111">
      <w:bodyDiv w:val="1"/>
      <w:marLeft w:val="0"/>
      <w:marRight w:val="0"/>
      <w:marTop w:val="0"/>
      <w:marBottom w:val="0"/>
      <w:divBdr>
        <w:top w:val="none" w:sz="0" w:space="0" w:color="auto"/>
        <w:left w:val="none" w:sz="0" w:space="0" w:color="auto"/>
        <w:bottom w:val="none" w:sz="0" w:space="0" w:color="auto"/>
        <w:right w:val="none" w:sz="0" w:space="0" w:color="auto"/>
      </w:divBdr>
      <w:divsChild>
        <w:div w:id="426586154">
          <w:marLeft w:val="640"/>
          <w:marRight w:val="0"/>
          <w:marTop w:val="0"/>
          <w:marBottom w:val="0"/>
          <w:divBdr>
            <w:top w:val="none" w:sz="0" w:space="0" w:color="auto"/>
            <w:left w:val="none" w:sz="0" w:space="0" w:color="auto"/>
            <w:bottom w:val="none" w:sz="0" w:space="0" w:color="auto"/>
            <w:right w:val="none" w:sz="0" w:space="0" w:color="auto"/>
          </w:divBdr>
        </w:div>
        <w:div w:id="1345204864">
          <w:marLeft w:val="640"/>
          <w:marRight w:val="0"/>
          <w:marTop w:val="0"/>
          <w:marBottom w:val="0"/>
          <w:divBdr>
            <w:top w:val="none" w:sz="0" w:space="0" w:color="auto"/>
            <w:left w:val="none" w:sz="0" w:space="0" w:color="auto"/>
            <w:bottom w:val="none" w:sz="0" w:space="0" w:color="auto"/>
            <w:right w:val="none" w:sz="0" w:space="0" w:color="auto"/>
          </w:divBdr>
        </w:div>
        <w:div w:id="1624270601">
          <w:marLeft w:val="640"/>
          <w:marRight w:val="0"/>
          <w:marTop w:val="0"/>
          <w:marBottom w:val="0"/>
          <w:divBdr>
            <w:top w:val="none" w:sz="0" w:space="0" w:color="auto"/>
            <w:left w:val="none" w:sz="0" w:space="0" w:color="auto"/>
            <w:bottom w:val="none" w:sz="0" w:space="0" w:color="auto"/>
            <w:right w:val="none" w:sz="0" w:space="0" w:color="auto"/>
          </w:divBdr>
        </w:div>
        <w:div w:id="1881698196">
          <w:marLeft w:val="640"/>
          <w:marRight w:val="0"/>
          <w:marTop w:val="0"/>
          <w:marBottom w:val="0"/>
          <w:divBdr>
            <w:top w:val="none" w:sz="0" w:space="0" w:color="auto"/>
            <w:left w:val="none" w:sz="0" w:space="0" w:color="auto"/>
            <w:bottom w:val="none" w:sz="0" w:space="0" w:color="auto"/>
            <w:right w:val="none" w:sz="0" w:space="0" w:color="auto"/>
          </w:divBdr>
        </w:div>
        <w:div w:id="941954260">
          <w:marLeft w:val="640"/>
          <w:marRight w:val="0"/>
          <w:marTop w:val="0"/>
          <w:marBottom w:val="0"/>
          <w:divBdr>
            <w:top w:val="none" w:sz="0" w:space="0" w:color="auto"/>
            <w:left w:val="none" w:sz="0" w:space="0" w:color="auto"/>
            <w:bottom w:val="none" w:sz="0" w:space="0" w:color="auto"/>
            <w:right w:val="none" w:sz="0" w:space="0" w:color="auto"/>
          </w:divBdr>
        </w:div>
        <w:div w:id="83963883">
          <w:marLeft w:val="640"/>
          <w:marRight w:val="0"/>
          <w:marTop w:val="0"/>
          <w:marBottom w:val="0"/>
          <w:divBdr>
            <w:top w:val="none" w:sz="0" w:space="0" w:color="auto"/>
            <w:left w:val="none" w:sz="0" w:space="0" w:color="auto"/>
            <w:bottom w:val="none" w:sz="0" w:space="0" w:color="auto"/>
            <w:right w:val="none" w:sz="0" w:space="0" w:color="auto"/>
          </w:divBdr>
        </w:div>
        <w:div w:id="1717772454">
          <w:marLeft w:val="640"/>
          <w:marRight w:val="0"/>
          <w:marTop w:val="0"/>
          <w:marBottom w:val="0"/>
          <w:divBdr>
            <w:top w:val="none" w:sz="0" w:space="0" w:color="auto"/>
            <w:left w:val="none" w:sz="0" w:space="0" w:color="auto"/>
            <w:bottom w:val="none" w:sz="0" w:space="0" w:color="auto"/>
            <w:right w:val="none" w:sz="0" w:space="0" w:color="auto"/>
          </w:divBdr>
        </w:div>
        <w:div w:id="557939990">
          <w:marLeft w:val="640"/>
          <w:marRight w:val="0"/>
          <w:marTop w:val="0"/>
          <w:marBottom w:val="0"/>
          <w:divBdr>
            <w:top w:val="none" w:sz="0" w:space="0" w:color="auto"/>
            <w:left w:val="none" w:sz="0" w:space="0" w:color="auto"/>
            <w:bottom w:val="none" w:sz="0" w:space="0" w:color="auto"/>
            <w:right w:val="none" w:sz="0" w:space="0" w:color="auto"/>
          </w:divBdr>
        </w:div>
        <w:div w:id="1800604767">
          <w:marLeft w:val="640"/>
          <w:marRight w:val="0"/>
          <w:marTop w:val="0"/>
          <w:marBottom w:val="0"/>
          <w:divBdr>
            <w:top w:val="none" w:sz="0" w:space="0" w:color="auto"/>
            <w:left w:val="none" w:sz="0" w:space="0" w:color="auto"/>
            <w:bottom w:val="none" w:sz="0" w:space="0" w:color="auto"/>
            <w:right w:val="none" w:sz="0" w:space="0" w:color="auto"/>
          </w:divBdr>
        </w:div>
        <w:div w:id="607202846">
          <w:marLeft w:val="640"/>
          <w:marRight w:val="0"/>
          <w:marTop w:val="0"/>
          <w:marBottom w:val="0"/>
          <w:divBdr>
            <w:top w:val="none" w:sz="0" w:space="0" w:color="auto"/>
            <w:left w:val="none" w:sz="0" w:space="0" w:color="auto"/>
            <w:bottom w:val="none" w:sz="0" w:space="0" w:color="auto"/>
            <w:right w:val="none" w:sz="0" w:space="0" w:color="auto"/>
          </w:divBdr>
        </w:div>
        <w:div w:id="1430001754">
          <w:marLeft w:val="640"/>
          <w:marRight w:val="0"/>
          <w:marTop w:val="0"/>
          <w:marBottom w:val="0"/>
          <w:divBdr>
            <w:top w:val="none" w:sz="0" w:space="0" w:color="auto"/>
            <w:left w:val="none" w:sz="0" w:space="0" w:color="auto"/>
            <w:bottom w:val="none" w:sz="0" w:space="0" w:color="auto"/>
            <w:right w:val="none" w:sz="0" w:space="0" w:color="auto"/>
          </w:divBdr>
        </w:div>
        <w:div w:id="835220829">
          <w:marLeft w:val="640"/>
          <w:marRight w:val="0"/>
          <w:marTop w:val="0"/>
          <w:marBottom w:val="0"/>
          <w:divBdr>
            <w:top w:val="none" w:sz="0" w:space="0" w:color="auto"/>
            <w:left w:val="none" w:sz="0" w:space="0" w:color="auto"/>
            <w:bottom w:val="none" w:sz="0" w:space="0" w:color="auto"/>
            <w:right w:val="none" w:sz="0" w:space="0" w:color="auto"/>
          </w:divBdr>
        </w:div>
        <w:div w:id="709261662">
          <w:marLeft w:val="640"/>
          <w:marRight w:val="0"/>
          <w:marTop w:val="0"/>
          <w:marBottom w:val="0"/>
          <w:divBdr>
            <w:top w:val="none" w:sz="0" w:space="0" w:color="auto"/>
            <w:left w:val="none" w:sz="0" w:space="0" w:color="auto"/>
            <w:bottom w:val="none" w:sz="0" w:space="0" w:color="auto"/>
            <w:right w:val="none" w:sz="0" w:space="0" w:color="auto"/>
          </w:divBdr>
        </w:div>
        <w:div w:id="652485304">
          <w:marLeft w:val="640"/>
          <w:marRight w:val="0"/>
          <w:marTop w:val="0"/>
          <w:marBottom w:val="0"/>
          <w:divBdr>
            <w:top w:val="none" w:sz="0" w:space="0" w:color="auto"/>
            <w:left w:val="none" w:sz="0" w:space="0" w:color="auto"/>
            <w:bottom w:val="none" w:sz="0" w:space="0" w:color="auto"/>
            <w:right w:val="none" w:sz="0" w:space="0" w:color="auto"/>
          </w:divBdr>
        </w:div>
        <w:div w:id="1841658893">
          <w:marLeft w:val="640"/>
          <w:marRight w:val="0"/>
          <w:marTop w:val="0"/>
          <w:marBottom w:val="0"/>
          <w:divBdr>
            <w:top w:val="none" w:sz="0" w:space="0" w:color="auto"/>
            <w:left w:val="none" w:sz="0" w:space="0" w:color="auto"/>
            <w:bottom w:val="none" w:sz="0" w:space="0" w:color="auto"/>
            <w:right w:val="none" w:sz="0" w:space="0" w:color="auto"/>
          </w:divBdr>
        </w:div>
        <w:div w:id="886455461">
          <w:marLeft w:val="640"/>
          <w:marRight w:val="0"/>
          <w:marTop w:val="0"/>
          <w:marBottom w:val="0"/>
          <w:divBdr>
            <w:top w:val="none" w:sz="0" w:space="0" w:color="auto"/>
            <w:left w:val="none" w:sz="0" w:space="0" w:color="auto"/>
            <w:bottom w:val="none" w:sz="0" w:space="0" w:color="auto"/>
            <w:right w:val="none" w:sz="0" w:space="0" w:color="auto"/>
          </w:divBdr>
        </w:div>
        <w:div w:id="678777357">
          <w:marLeft w:val="640"/>
          <w:marRight w:val="0"/>
          <w:marTop w:val="0"/>
          <w:marBottom w:val="0"/>
          <w:divBdr>
            <w:top w:val="none" w:sz="0" w:space="0" w:color="auto"/>
            <w:left w:val="none" w:sz="0" w:space="0" w:color="auto"/>
            <w:bottom w:val="none" w:sz="0" w:space="0" w:color="auto"/>
            <w:right w:val="none" w:sz="0" w:space="0" w:color="auto"/>
          </w:divBdr>
        </w:div>
        <w:div w:id="1394550312">
          <w:marLeft w:val="640"/>
          <w:marRight w:val="0"/>
          <w:marTop w:val="0"/>
          <w:marBottom w:val="0"/>
          <w:divBdr>
            <w:top w:val="none" w:sz="0" w:space="0" w:color="auto"/>
            <w:left w:val="none" w:sz="0" w:space="0" w:color="auto"/>
            <w:bottom w:val="none" w:sz="0" w:space="0" w:color="auto"/>
            <w:right w:val="none" w:sz="0" w:space="0" w:color="auto"/>
          </w:divBdr>
        </w:div>
        <w:div w:id="1461680549">
          <w:marLeft w:val="640"/>
          <w:marRight w:val="0"/>
          <w:marTop w:val="0"/>
          <w:marBottom w:val="0"/>
          <w:divBdr>
            <w:top w:val="none" w:sz="0" w:space="0" w:color="auto"/>
            <w:left w:val="none" w:sz="0" w:space="0" w:color="auto"/>
            <w:bottom w:val="none" w:sz="0" w:space="0" w:color="auto"/>
            <w:right w:val="none" w:sz="0" w:space="0" w:color="auto"/>
          </w:divBdr>
        </w:div>
        <w:div w:id="1542134053">
          <w:marLeft w:val="640"/>
          <w:marRight w:val="0"/>
          <w:marTop w:val="0"/>
          <w:marBottom w:val="0"/>
          <w:divBdr>
            <w:top w:val="none" w:sz="0" w:space="0" w:color="auto"/>
            <w:left w:val="none" w:sz="0" w:space="0" w:color="auto"/>
            <w:bottom w:val="none" w:sz="0" w:space="0" w:color="auto"/>
            <w:right w:val="none" w:sz="0" w:space="0" w:color="auto"/>
          </w:divBdr>
        </w:div>
        <w:div w:id="1087531119">
          <w:marLeft w:val="640"/>
          <w:marRight w:val="0"/>
          <w:marTop w:val="0"/>
          <w:marBottom w:val="0"/>
          <w:divBdr>
            <w:top w:val="none" w:sz="0" w:space="0" w:color="auto"/>
            <w:left w:val="none" w:sz="0" w:space="0" w:color="auto"/>
            <w:bottom w:val="none" w:sz="0" w:space="0" w:color="auto"/>
            <w:right w:val="none" w:sz="0" w:space="0" w:color="auto"/>
          </w:divBdr>
        </w:div>
        <w:div w:id="432016313">
          <w:marLeft w:val="640"/>
          <w:marRight w:val="0"/>
          <w:marTop w:val="0"/>
          <w:marBottom w:val="0"/>
          <w:divBdr>
            <w:top w:val="none" w:sz="0" w:space="0" w:color="auto"/>
            <w:left w:val="none" w:sz="0" w:space="0" w:color="auto"/>
            <w:bottom w:val="none" w:sz="0" w:space="0" w:color="auto"/>
            <w:right w:val="none" w:sz="0" w:space="0" w:color="auto"/>
          </w:divBdr>
        </w:div>
        <w:div w:id="1210219302">
          <w:marLeft w:val="640"/>
          <w:marRight w:val="0"/>
          <w:marTop w:val="0"/>
          <w:marBottom w:val="0"/>
          <w:divBdr>
            <w:top w:val="none" w:sz="0" w:space="0" w:color="auto"/>
            <w:left w:val="none" w:sz="0" w:space="0" w:color="auto"/>
            <w:bottom w:val="none" w:sz="0" w:space="0" w:color="auto"/>
            <w:right w:val="none" w:sz="0" w:space="0" w:color="auto"/>
          </w:divBdr>
        </w:div>
        <w:div w:id="216357075">
          <w:marLeft w:val="640"/>
          <w:marRight w:val="0"/>
          <w:marTop w:val="0"/>
          <w:marBottom w:val="0"/>
          <w:divBdr>
            <w:top w:val="none" w:sz="0" w:space="0" w:color="auto"/>
            <w:left w:val="none" w:sz="0" w:space="0" w:color="auto"/>
            <w:bottom w:val="none" w:sz="0" w:space="0" w:color="auto"/>
            <w:right w:val="none" w:sz="0" w:space="0" w:color="auto"/>
          </w:divBdr>
        </w:div>
        <w:div w:id="1123579940">
          <w:marLeft w:val="640"/>
          <w:marRight w:val="0"/>
          <w:marTop w:val="0"/>
          <w:marBottom w:val="0"/>
          <w:divBdr>
            <w:top w:val="none" w:sz="0" w:space="0" w:color="auto"/>
            <w:left w:val="none" w:sz="0" w:space="0" w:color="auto"/>
            <w:bottom w:val="none" w:sz="0" w:space="0" w:color="auto"/>
            <w:right w:val="none" w:sz="0" w:space="0" w:color="auto"/>
          </w:divBdr>
        </w:div>
        <w:div w:id="581330019">
          <w:marLeft w:val="640"/>
          <w:marRight w:val="0"/>
          <w:marTop w:val="0"/>
          <w:marBottom w:val="0"/>
          <w:divBdr>
            <w:top w:val="none" w:sz="0" w:space="0" w:color="auto"/>
            <w:left w:val="none" w:sz="0" w:space="0" w:color="auto"/>
            <w:bottom w:val="none" w:sz="0" w:space="0" w:color="auto"/>
            <w:right w:val="none" w:sz="0" w:space="0" w:color="auto"/>
          </w:divBdr>
        </w:div>
        <w:div w:id="1612348879">
          <w:marLeft w:val="640"/>
          <w:marRight w:val="0"/>
          <w:marTop w:val="0"/>
          <w:marBottom w:val="0"/>
          <w:divBdr>
            <w:top w:val="none" w:sz="0" w:space="0" w:color="auto"/>
            <w:left w:val="none" w:sz="0" w:space="0" w:color="auto"/>
            <w:bottom w:val="none" w:sz="0" w:space="0" w:color="auto"/>
            <w:right w:val="none" w:sz="0" w:space="0" w:color="auto"/>
          </w:divBdr>
        </w:div>
        <w:div w:id="713431034">
          <w:marLeft w:val="640"/>
          <w:marRight w:val="0"/>
          <w:marTop w:val="0"/>
          <w:marBottom w:val="0"/>
          <w:divBdr>
            <w:top w:val="none" w:sz="0" w:space="0" w:color="auto"/>
            <w:left w:val="none" w:sz="0" w:space="0" w:color="auto"/>
            <w:bottom w:val="none" w:sz="0" w:space="0" w:color="auto"/>
            <w:right w:val="none" w:sz="0" w:space="0" w:color="auto"/>
          </w:divBdr>
        </w:div>
        <w:div w:id="1336807302">
          <w:marLeft w:val="640"/>
          <w:marRight w:val="0"/>
          <w:marTop w:val="0"/>
          <w:marBottom w:val="0"/>
          <w:divBdr>
            <w:top w:val="none" w:sz="0" w:space="0" w:color="auto"/>
            <w:left w:val="none" w:sz="0" w:space="0" w:color="auto"/>
            <w:bottom w:val="none" w:sz="0" w:space="0" w:color="auto"/>
            <w:right w:val="none" w:sz="0" w:space="0" w:color="auto"/>
          </w:divBdr>
        </w:div>
        <w:div w:id="595213214">
          <w:marLeft w:val="640"/>
          <w:marRight w:val="0"/>
          <w:marTop w:val="0"/>
          <w:marBottom w:val="0"/>
          <w:divBdr>
            <w:top w:val="none" w:sz="0" w:space="0" w:color="auto"/>
            <w:left w:val="none" w:sz="0" w:space="0" w:color="auto"/>
            <w:bottom w:val="none" w:sz="0" w:space="0" w:color="auto"/>
            <w:right w:val="none" w:sz="0" w:space="0" w:color="auto"/>
          </w:divBdr>
        </w:div>
        <w:div w:id="1140655681">
          <w:marLeft w:val="640"/>
          <w:marRight w:val="0"/>
          <w:marTop w:val="0"/>
          <w:marBottom w:val="0"/>
          <w:divBdr>
            <w:top w:val="none" w:sz="0" w:space="0" w:color="auto"/>
            <w:left w:val="none" w:sz="0" w:space="0" w:color="auto"/>
            <w:bottom w:val="none" w:sz="0" w:space="0" w:color="auto"/>
            <w:right w:val="none" w:sz="0" w:space="0" w:color="auto"/>
          </w:divBdr>
        </w:div>
        <w:div w:id="41097356">
          <w:marLeft w:val="640"/>
          <w:marRight w:val="0"/>
          <w:marTop w:val="0"/>
          <w:marBottom w:val="0"/>
          <w:divBdr>
            <w:top w:val="none" w:sz="0" w:space="0" w:color="auto"/>
            <w:left w:val="none" w:sz="0" w:space="0" w:color="auto"/>
            <w:bottom w:val="none" w:sz="0" w:space="0" w:color="auto"/>
            <w:right w:val="none" w:sz="0" w:space="0" w:color="auto"/>
          </w:divBdr>
        </w:div>
        <w:div w:id="1300309228">
          <w:marLeft w:val="640"/>
          <w:marRight w:val="0"/>
          <w:marTop w:val="0"/>
          <w:marBottom w:val="0"/>
          <w:divBdr>
            <w:top w:val="none" w:sz="0" w:space="0" w:color="auto"/>
            <w:left w:val="none" w:sz="0" w:space="0" w:color="auto"/>
            <w:bottom w:val="none" w:sz="0" w:space="0" w:color="auto"/>
            <w:right w:val="none" w:sz="0" w:space="0" w:color="auto"/>
          </w:divBdr>
        </w:div>
        <w:div w:id="2124763156">
          <w:marLeft w:val="640"/>
          <w:marRight w:val="0"/>
          <w:marTop w:val="0"/>
          <w:marBottom w:val="0"/>
          <w:divBdr>
            <w:top w:val="none" w:sz="0" w:space="0" w:color="auto"/>
            <w:left w:val="none" w:sz="0" w:space="0" w:color="auto"/>
            <w:bottom w:val="none" w:sz="0" w:space="0" w:color="auto"/>
            <w:right w:val="none" w:sz="0" w:space="0" w:color="auto"/>
          </w:divBdr>
        </w:div>
        <w:div w:id="920649732">
          <w:marLeft w:val="640"/>
          <w:marRight w:val="0"/>
          <w:marTop w:val="0"/>
          <w:marBottom w:val="0"/>
          <w:divBdr>
            <w:top w:val="none" w:sz="0" w:space="0" w:color="auto"/>
            <w:left w:val="none" w:sz="0" w:space="0" w:color="auto"/>
            <w:bottom w:val="none" w:sz="0" w:space="0" w:color="auto"/>
            <w:right w:val="none" w:sz="0" w:space="0" w:color="auto"/>
          </w:divBdr>
        </w:div>
        <w:div w:id="640766513">
          <w:marLeft w:val="640"/>
          <w:marRight w:val="0"/>
          <w:marTop w:val="0"/>
          <w:marBottom w:val="0"/>
          <w:divBdr>
            <w:top w:val="none" w:sz="0" w:space="0" w:color="auto"/>
            <w:left w:val="none" w:sz="0" w:space="0" w:color="auto"/>
            <w:bottom w:val="none" w:sz="0" w:space="0" w:color="auto"/>
            <w:right w:val="none" w:sz="0" w:space="0" w:color="auto"/>
          </w:divBdr>
        </w:div>
        <w:div w:id="1104300113">
          <w:marLeft w:val="640"/>
          <w:marRight w:val="0"/>
          <w:marTop w:val="0"/>
          <w:marBottom w:val="0"/>
          <w:divBdr>
            <w:top w:val="none" w:sz="0" w:space="0" w:color="auto"/>
            <w:left w:val="none" w:sz="0" w:space="0" w:color="auto"/>
            <w:bottom w:val="none" w:sz="0" w:space="0" w:color="auto"/>
            <w:right w:val="none" w:sz="0" w:space="0" w:color="auto"/>
          </w:divBdr>
        </w:div>
        <w:div w:id="2044477400">
          <w:marLeft w:val="640"/>
          <w:marRight w:val="0"/>
          <w:marTop w:val="0"/>
          <w:marBottom w:val="0"/>
          <w:divBdr>
            <w:top w:val="none" w:sz="0" w:space="0" w:color="auto"/>
            <w:left w:val="none" w:sz="0" w:space="0" w:color="auto"/>
            <w:bottom w:val="none" w:sz="0" w:space="0" w:color="auto"/>
            <w:right w:val="none" w:sz="0" w:space="0" w:color="auto"/>
          </w:divBdr>
        </w:div>
        <w:div w:id="1365861357">
          <w:marLeft w:val="640"/>
          <w:marRight w:val="0"/>
          <w:marTop w:val="0"/>
          <w:marBottom w:val="0"/>
          <w:divBdr>
            <w:top w:val="none" w:sz="0" w:space="0" w:color="auto"/>
            <w:left w:val="none" w:sz="0" w:space="0" w:color="auto"/>
            <w:bottom w:val="none" w:sz="0" w:space="0" w:color="auto"/>
            <w:right w:val="none" w:sz="0" w:space="0" w:color="auto"/>
          </w:divBdr>
        </w:div>
        <w:div w:id="639265703">
          <w:marLeft w:val="640"/>
          <w:marRight w:val="0"/>
          <w:marTop w:val="0"/>
          <w:marBottom w:val="0"/>
          <w:divBdr>
            <w:top w:val="none" w:sz="0" w:space="0" w:color="auto"/>
            <w:left w:val="none" w:sz="0" w:space="0" w:color="auto"/>
            <w:bottom w:val="none" w:sz="0" w:space="0" w:color="auto"/>
            <w:right w:val="none" w:sz="0" w:space="0" w:color="auto"/>
          </w:divBdr>
        </w:div>
        <w:div w:id="389306820">
          <w:marLeft w:val="640"/>
          <w:marRight w:val="0"/>
          <w:marTop w:val="0"/>
          <w:marBottom w:val="0"/>
          <w:divBdr>
            <w:top w:val="none" w:sz="0" w:space="0" w:color="auto"/>
            <w:left w:val="none" w:sz="0" w:space="0" w:color="auto"/>
            <w:bottom w:val="none" w:sz="0" w:space="0" w:color="auto"/>
            <w:right w:val="none" w:sz="0" w:space="0" w:color="auto"/>
          </w:divBdr>
        </w:div>
        <w:div w:id="1759015398">
          <w:marLeft w:val="640"/>
          <w:marRight w:val="0"/>
          <w:marTop w:val="0"/>
          <w:marBottom w:val="0"/>
          <w:divBdr>
            <w:top w:val="none" w:sz="0" w:space="0" w:color="auto"/>
            <w:left w:val="none" w:sz="0" w:space="0" w:color="auto"/>
            <w:bottom w:val="none" w:sz="0" w:space="0" w:color="auto"/>
            <w:right w:val="none" w:sz="0" w:space="0" w:color="auto"/>
          </w:divBdr>
        </w:div>
        <w:div w:id="894462405">
          <w:marLeft w:val="640"/>
          <w:marRight w:val="0"/>
          <w:marTop w:val="0"/>
          <w:marBottom w:val="0"/>
          <w:divBdr>
            <w:top w:val="none" w:sz="0" w:space="0" w:color="auto"/>
            <w:left w:val="none" w:sz="0" w:space="0" w:color="auto"/>
            <w:bottom w:val="none" w:sz="0" w:space="0" w:color="auto"/>
            <w:right w:val="none" w:sz="0" w:space="0" w:color="auto"/>
          </w:divBdr>
        </w:div>
      </w:divsChild>
    </w:div>
    <w:div w:id="14301265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374">
          <w:marLeft w:val="640"/>
          <w:marRight w:val="0"/>
          <w:marTop w:val="0"/>
          <w:marBottom w:val="0"/>
          <w:divBdr>
            <w:top w:val="none" w:sz="0" w:space="0" w:color="auto"/>
            <w:left w:val="none" w:sz="0" w:space="0" w:color="auto"/>
            <w:bottom w:val="none" w:sz="0" w:space="0" w:color="auto"/>
            <w:right w:val="none" w:sz="0" w:space="0" w:color="auto"/>
          </w:divBdr>
        </w:div>
        <w:div w:id="1576551164">
          <w:marLeft w:val="640"/>
          <w:marRight w:val="0"/>
          <w:marTop w:val="0"/>
          <w:marBottom w:val="0"/>
          <w:divBdr>
            <w:top w:val="none" w:sz="0" w:space="0" w:color="auto"/>
            <w:left w:val="none" w:sz="0" w:space="0" w:color="auto"/>
            <w:bottom w:val="none" w:sz="0" w:space="0" w:color="auto"/>
            <w:right w:val="none" w:sz="0" w:space="0" w:color="auto"/>
          </w:divBdr>
        </w:div>
        <w:div w:id="1255745037">
          <w:marLeft w:val="640"/>
          <w:marRight w:val="0"/>
          <w:marTop w:val="0"/>
          <w:marBottom w:val="0"/>
          <w:divBdr>
            <w:top w:val="none" w:sz="0" w:space="0" w:color="auto"/>
            <w:left w:val="none" w:sz="0" w:space="0" w:color="auto"/>
            <w:bottom w:val="none" w:sz="0" w:space="0" w:color="auto"/>
            <w:right w:val="none" w:sz="0" w:space="0" w:color="auto"/>
          </w:divBdr>
        </w:div>
        <w:div w:id="1130511681">
          <w:marLeft w:val="640"/>
          <w:marRight w:val="0"/>
          <w:marTop w:val="0"/>
          <w:marBottom w:val="0"/>
          <w:divBdr>
            <w:top w:val="none" w:sz="0" w:space="0" w:color="auto"/>
            <w:left w:val="none" w:sz="0" w:space="0" w:color="auto"/>
            <w:bottom w:val="none" w:sz="0" w:space="0" w:color="auto"/>
            <w:right w:val="none" w:sz="0" w:space="0" w:color="auto"/>
          </w:divBdr>
        </w:div>
        <w:div w:id="99223587">
          <w:marLeft w:val="640"/>
          <w:marRight w:val="0"/>
          <w:marTop w:val="0"/>
          <w:marBottom w:val="0"/>
          <w:divBdr>
            <w:top w:val="none" w:sz="0" w:space="0" w:color="auto"/>
            <w:left w:val="none" w:sz="0" w:space="0" w:color="auto"/>
            <w:bottom w:val="none" w:sz="0" w:space="0" w:color="auto"/>
            <w:right w:val="none" w:sz="0" w:space="0" w:color="auto"/>
          </w:divBdr>
        </w:div>
        <w:div w:id="850144481">
          <w:marLeft w:val="640"/>
          <w:marRight w:val="0"/>
          <w:marTop w:val="0"/>
          <w:marBottom w:val="0"/>
          <w:divBdr>
            <w:top w:val="none" w:sz="0" w:space="0" w:color="auto"/>
            <w:left w:val="none" w:sz="0" w:space="0" w:color="auto"/>
            <w:bottom w:val="none" w:sz="0" w:space="0" w:color="auto"/>
            <w:right w:val="none" w:sz="0" w:space="0" w:color="auto"/>
          </w:divBdr>
        </w:div>
        <w:div w:id="989553530">
          <w:marLeft w:val="640"/>
          <w:marRight w:val="0"/>
          <w:marTop w:val="0"/>
          <w:marBottom w:val="0"/>
          <w:divBdr>
            <w:top w:val="none" w:sz="0" w:space="0" w:color="auto"/>
            <w:left w:val="none" w:sz="0" w:space="0" w:color="auto"/>
            <w:bottom w:val="none" w:sz="0" w:space="0" w:color="auto"/>
            <w:right w:val="none" w:sz="0" w:space="0" w:color="auto"/>
          </w:divBdr>
        </w:div>
        <w:div w:id="1435325648">
          <w:marLeft w:val="640"/>
          <w:marRight w:val="0"/>
          <w:marTop w:val="0"/>
          <w:marBottom w:val="0"/>
          <w:divBdr>
            <w:top w:val="none" w:sz="0" w:space="0" w:color="auto"/>
            <w:left w:val="none" w:sz="0" w:space="0" w:color="auto"/>
            <w:bottom w:val="none" w:sz="0" w:space="0" w:color="auto"/>
            <w:right w:val="none" w:sz="0" w:space="0" w:color="auto"/>
          </w:divBdr>
        </w:div>
        <w:div w:id="1649047035">
          <w:marLeft w:val="640"/>
          <w:marRight w:val="0"/>
          <w:marTop w:val="0"/>
          <w:marBottom w:val="0"/>
          <w:divBdr>
            <w:top w:val="none" w:sz="0" w:space="0" w:color="auto"/>
            <w:left w:val="none" w:sz="0" w:space="0" w:color="auto"/>
            <w:bottom w:val="none" w:sz="0" w:space="0" w:color="auto"/>
            <w:right w:val="none" w:sz="0" w:space="0" w:color="auto"/>
          </w:divBdr>
        </w:div>
        <w:div w:id="1499806492">
          <w:marLeft w:val="640"/>
          <w:marRight w:val="0"/>
          <w:marTop w:val="0"/>
          <w:marBottom w:val="0"/>
          <w:divBdr>
            <w:top w:val="none" w:sz="0" w:space="0" w:color="auto"/>
            <w:left w:val="none" w:sz="0" w:space="0" w:color="auto"/>
            <w:bottom w:val="none" w:sz="0" w:space="0" w:color="auto"/>
            <w:right w:val="none" w:sz="0" w:space="0" w:color="auto"/>
          </w:divBdr>
        </w:div>
        <w:div w:id="883517004">
          <w:marLeft w:val="640"/>
          <w:marRight w:val="0"/>
          <w:marTop w:val="0"/>
          <w:marBottom w:val="0"/>
          <w:divBdr>
            <w:top w:val="none" w:sz="0" w:space="0" w:color="auto"/>
            <w:left w:val="none" w:sz="0" w:space="0" w:color="auto"/>
            <w:bottom w:val="none" w:sz="0" w:space="0" w:color="auto"/>
            <w:right w:val="none" w:sz="0" w:space="0" w:color="auto"/>
          </w:divBdr>
        </w:div>
        <w:div w:id="129858465">
          <w:marLeft w:val="640"/>
          <w:marRight w:val="0"/>
          <w:marTop w:val="0"/>
          <w:marBottom w:val="0"/>
          <w:divBdr>
            <w:top w:val="none" w:sz="0" w:space="0" w:color="auto"/>
            <w:left w:val="none" w:sz="0" w:space="0" w:color="auto"/>
            <w:bottom w:val="none" w:sz="0" w:space="0" w:color="auto"/>
            <w:right w:val="none" w:sz="0" w:space="0" w:color="auto"/>
          </w:divBdr>
        </w:div>
        <w:div w:id="32928211">
          <w:marLeft w:val="640"/>
          <w:marRight w:val="0"/>
          <w:marTop w:val="0"/>
          <w:marBottom w:val="0"/>
          <w:divBdr>
            <w:top w:val="none" w:sz="0" w:space="0" w:color="auto"/>
            <w:left w:val="none" w:sz="0" w:space="0" w:color="auto"/>
            <w:bottom w:val="none" w:sz="0" w:space="0" w:color="auto"/>
            <w:right w:val="none" w:sz="0" w:space="0" w:color="auto"/>
          </w:divBdr>
        </w:div>
        <w:div w:id="1438720414">
          <w:marLeft w:val="640"/>
          <w:marRight w:val="0"/>
          <w:marTop w:val="0"/>
          <w:marBottom w:val="0"/>
          <w:divBdr>
            <w:top w:val="none" w:sz="0" w:space="0" w:color="auto"/>
            <w:left w:val="none" w:sz="0" w:space="0" w:color="auto"/>
            <w:bottom w:val="none" w:sz="0" w:space="0" w:color="auto"/>
            <w:right w:val="none" w:sz="0" w:space="0" w:color="auto"/>
          </w:divBdr>
        </w:div>
        <w:div w:id="832569719">
          <w:marLeft w:val="640"/>
          <w:marRight w:val="0"/>
          <w:marTop w:val="0"/>
          <w:marBottom w:val="0"/>
          <w:divBdr>
            <w:top w:val="none" w:sz="0" w:space="0" w:color="auto"/>
            <w:left w:val="none" w:sz="0" w:space="0" w:color="auto"/>
            <w:bottom w:val="none" w:sz="0" w:space="0" w:color="auto"/>
            <w:right w:val="none" w:sz="0" w:space="0" w:color="auto"/>
          </w:divBdr>
        </w:div>
        <w:div w:id="978848941">
          <w:marLeft w:val="640"/>
          <w:marRight w:val="0"/>
          <w:marTop w:val="0"/>
          <w:marBottom w:val="0"/>
          <w:divBdr>
            <w:top w:val="none" w:sz="0" w:space="0" w:color="auto"/>
            <w:left w:val="none" w:sz="0" w:space="0" w:color="auto"/>
            <w:bottom w:val="none" w:sz="0" w:space="0" w:color="auto"/>
            <w:right w:val="none" w:sz="0" w:space="0" w:color="auto"/>
          </w:divBdr>
        </w:div>
        <w:div w:id="1495216658">
          <w:marLeft w:val="640"/>
          <w:marRight w:val="0"/>
          <w:marTop w:val="0"/>
          <w:marBottom w:val="0"/>
          <w:divBdr>
            <w:top w:val="none" w:sz="0" w:space="0" w:color="auto"/>
            <w:left w:val="none" w:sz="0" w:space="0" w:color="auto"/>
            <w:bottom w:val="none" w:sz="0" w:space="0" w:color="auto"/>
            <w:right w:val="none" w:sz="0" w:space="0" w:color="auto"/>
          </w:divBdr>
        </w:div>
        <w:div w:id="1742559929">
          <w:marLeft w:val="640"/>
          <w:marRight w:val="0"/>
          <w:marTop w:val="0"/>
          <w:marBottom w:val="0"/>
          <w:divBdr>
            <w:top w:val="none" w:sz="0" w:space="0" w:color="auto"/>
            <w:left w:val="none" w:sz="0" w:space="0" w:color="auto"/>
            <w:bottom w:val="none" w:sz="0" w:space="0" w:color="auto"/>
            <w:right w:val="none" w:sz="0" w:space="0" w:color="auto"/>
          </w:divBdr>
        </w:div>
        <w:div w:id="119879636">
          <w:marLeft w:val="640"/>
          <w:marRight w:val="0"/>
          <w:marTop w:val="0"/>
          <w:marBottom w:val="0"/>
          <w:divBdr>
            <w:top w:val="none" w:sz="0" w:space="0" w:color="auto"/>
            <w:left w:val="none" w:sz="0" w:space="0" w:color="auto"/>
            <w:bottom w:val="none" w:sz="0" w:space="0" w:color="auto"/>
            <w:right w:val="none" w:sz="0" w:space="0" w:color="auto"/>
          </w:divBdr>
        </w:div>
        <w:div w:id="1705978343">
          <w:marLeft w:val="640"/>
          <w:marRight w:val="0"/>
          <w:marTop w:val="0"/>
          <w:marBottom w:val="0"/>
          <w:divBdr>
            <w:top w:val="none" w:sz="0" w:space="0" w:color="auto"/>
            <w:left w:val="none" w:sz="0" w:space="0" w:color="auto"/>
            <w:bottom w:val="none" w:sz="0" w:space="0" w:color="auto"/>
            <w:right w:val="none" w:sz="0" w:space="0" w:color="auto"/>
          </w:divBdr>
        </w:div>
        <w:div w:id="647829405">
          <w:marLeft w:val="640"/>
          <w:marRight w:val="0"/>
          <w:marTop w:val="0"/>
          <w:marBottom w:val="0"/>
          <w:divBdr>
            <w:top w:val="none" w:sz="0" w:space="0" w:color="auto"/>
            <w:left w:val="none" w:sz="0" w:space="0" w:color="auto"/>
            <w:bottom w:val="none" w:sz="0" w:space="0" w:color="auto"/>
            <w:right w:val="none" w:sz="0" w:space="0" w:color="auto"/>
          </w:divBdr>
        </w:div>
        <w:div w:id="1749033901">
          <w:marLeft w:val="640"/>
          <w:marRight w:val="0"/>
          <w:marTop w:val="0"/>
          <w:marBottom w:val="0"/>
          <w:divBdr>
            <w:top w:val="none" w:sz="0" w:space="0" w:color="auto"/>
            <w:left w:val="none" w:sz="0" w:space="0" w:color="auto"/>
            <w:bottom w:val="none" w:sz="0" w:space="0" w:color="auto"/>
            <w:right w:val="none" w:sz="0" w:space="0" w:color="auto"/>
          </w:divBdr>
        </w:div>
        <w:div w:id="1190606905">
          <w:marLeft w:val="640"/>
          <w:marRight w:val="0"/>
          <w:marTop w:val="0"/>
          <w:marBottom w:val="0"/>
          <w:divBdr>
            <w:top w:val="none" w:sz="0" w:space="0" w:color="auto"/>
            <w:left w:val="none" w:sz="0" w:space="0" w:color="auto"/>
            <w:bottom w:val="none" w:sz="0" w:space="0" w:color="auto"/>
            <w:right w:val="none" w:sz="0" w:space="0" w:color="auto"/>
          </w:divBdr>
        </w:div>
        <w:div w:id="109132958">
          <w:marLeft w:val="640"/>
          <w:marRight w:val="0"/>
          <w:marTop w:val="0"/>
          <w:marBottom w:val="0"/>
          <w:divBdr>
            <w:top w:val="none" w:sz="0" w:space="0" w:color="auto"/>
            <w:left w:val="none" w:sz="0" w:space="0" w:color="auto"/>
            <w:bottom w:val="none" w:sz="0" w:space="0" w:color="auto"/>
            <w:right w:val="none" w:sz="0" w:space="0" w:color="auto"/>
          </w:divBdr>
        </w:div>
        <w:div w:id="489759496">
          <w:marLeft w:val="640"/>
          <w:marRight w:val="0"/>
          <w:marTop w:val="0"/>
          <w:marBottom w:val="0"/>
          <w:divBdr>
            <w:top w:val="none" w:sz="0" w:space="0" w:color="auto"/>
            <w:left w:val="none" w:sz="0" w:space="0" w:color="auto"/>
            <w:bottom w:val="none" w:sz="0" w:space="0" w:color="auto"/>
            <w:right w:val="none" w:sz="0" w:space="0" w:color="auto"/>
          </w:divBdr>
        </w:div>
        <w:div w:id="1794707699">
          <w:marLeft w:val="640"/>
          <w:marRight w:val="0"/>
          <w:marTop w:val="0"/>
          <w:marBottom w:val="0"/>
          <w:divBdr>
            <w:top w:val="none" w:sz="0" w:space="0" w:color="auto"/>
            <w:left w:val="none" w:sz="0" w:space="0" w:color="auto"/>
            <w:bottom w:val="none" w:sz="0" w:space="0" w:color="auto"/>
            <w:right w:val="none" w:sz="0" w:space="0" w:color="auto"/>
          </w:divBdr>
        </w:div>
        <w:div w:id="1006253945">
          <w:marLeft w:val="640"/>
          <w:marRight w:val="0"/>
          <w:marTop w:val="0"/>
          <w:marBottom w:val="0"/>
          <w:divBdr>
            <w:top w:val="none" w:sz="0" w:space="0" w:color="auto"/>
            <w:left w:val="none" w:sz="0" w:space="0" w:color="auto"/>
            <w:bottom w:val="none" w:sz="0" w:space="0" w:color="auto"/>
            <w:right w:val="none" w:sz="0" w:space="0" w:color="auto"/>
          </w:divBdr>
        </w:div>
        <w:div w:id="1175073937">
          <w:marLeft w:val="640"/>
          <w:marRight w:val="0"/>
          <w:marTop w:val="0"/>
          <w:marBottom w:val="0"/>
          <w:divBdr>
            <w:top w:val="none" w:sz="0" w:space="0" w:color="auto"/>
            <w:left w:val="none" w:sz="0" w:space="0" w:color="auto"/>
            <w:bottom w:val="none" w:sz="0" w:space="0" w:color="auto"/>
            <w:right w:val="none" w:sz="0" w:space="0" w:color="auto"/>
          </w:divBdr>
        </w:div>
        <w:div w:id="1041370018">
          <w:marLeft w:val="640"/>
          <w:marRight w:val="0"/>
          <w:marTop w:val="0"/>
          <w:marBottom w:val="0"/>
          <w:divBdr>
            <w:top w:val="none" w:sz="0" w:space="0" w:color="auto"/>
            <w:left w:val="none" w:sz="0" w:space="0" w:color="auto"/>
            <w:bottom w:val="none" w:sz="0" w:space="0" w:color="auto"/>
            <w:right w:val="none" w:sz="0" w:space="0" w:color="auto"/>
          </w:divBdr>
        </w:div>
        <w:div w:id="1487160213">
          <w:marLeft w:val="640"/>
          <w:marRight w:val="0"/>
          <w:marTop w:val="0"/>
          <w:marBottom w:val="0"/>
          <w:divBdr>
            <w:top w:val="none" w:sz="0" w:space="0" w:color="auto"/>
            <w:left w:val="none" w:sz="0" w:space="0" w:color="auto"/>
            <w:bottom w:val="none" w:sz="0" w:space="0" w:color="auto"/>
            <w:right w:val="none" w:sz="0" w:space="0" w:color="auto"/>
          </w:divBdr>
        </w:div>
        <w:div w:id="881595625">
          <w:marLeft w:val="640"/>
          <w:marRight w:val="0"/>
          <w:marTop w:val="0"/>
          <w:marBottom w:val="0"/>
          <w:divBdr>
            <w:top w:val="none" w:sz="0" w:space="0" w:color="auto"/>
            <w:left w:val="none" w:sz="0" w:space="0" w:color="auto"/>
            <w:bottom w:val="none" w:sz="0" w:space="0" w:color="auto"/>
            <w:right w:val="none" w:sz="0" w:space="0" w:color="auto"/>
          </w:divBdr>
        </w:div>
        <w:div w:id="1262690635">
          <w:marLeft w:val="640"/>
          <w:marRight w:val="0"/>
          <w:marTop w:val="0"/>
          <w:marBottom w:val="0"/>
          <w:divBdr>
            <w:top w:val="none" w:sz="0" w:space="0" w:color="auto"/>
            <w:left w:val="none" w:sz="0" w:space="0" w:color="auto"/>
            <w:bottom w:val="none" w:sz="0" w:space="0" w:color="auto"/>
            <w:right w:val="none" w:sz="0" w:space="0" w:color="auto"/>
          </w:divBdr>
        </w:div>
      </w:divsChild>
    </w:div>
    <w:div w:id="1530603539">
      <w:bodyDiv w:val="1"/>
      <w:marLeft w:val="0"/>
      <w:marRight w:val="0"/>
      <w:marTop w:val="0"/>
      <w:marBottom w:val="0"/>
      <w:divBdr>
        <w:top w:val="none" w:sz="0" w:space="0" w:color="auto"/>
        <w:left w:val="none" w:sz="0" w:space="0" w:color="auto"/>
        <w:bottom w:val="none" w:sz="0" w:space="0" w:color="auto"/>
        <w:right w:val="none" w:sz="0" w:space="0" w:color="auto"/>
      </w:divBdr>
      <w:divsChild>
        <w:div w:id="656960467">
          <w:marLeft w:val="640"/>
          <w:marRight w:val="0"/>
          <w:marTop w:val="0"/>
          <w:marBottom w:val="0"/>
          <w:divBdr>
            <w:top w:val="none" w:sz="0" w:space="0" w:color="auto"/>
            <w:left w:val="none" w:sz="0" w:space="0" w:color="auto"/>
            <w:bottom w:val="none" w:sz="0" w:space="0" w:color="auto"/>
            <w:right w:val="none" w:sz="0" w:space="0" w:color="auto"/>
          </w:divBdr>
        </w:div>
        <w:div w:id="914316037">
          <w:marLeft w:val="640"/>
          <w:marRight w:val="0"/>
          <w:marTop w:val="0"/>
          <w:marBottom w:val="0"/>
          <w:divBdr>
            <w:top w:val="none" w:sz="0" w:space="0" w:color="auto"/>
            <w:left w:val="none" w:sz="0" w:space="0" w:color="auto"/>
            <w:bottom w:val="none" w:sz="0" w:space="0" w:color="auto"/>
            <w:right w:val="none" w:sz="0" w:space="0" w:color="auto"/>
          </w:divBdr>
        </w:div>
        <w:div w:id="52975031">
          <w:marLeft w:val="640"/>
          <w:marRight w:val="0"/>
          <w:marTop w:val="0"/>
          <w:marBottom w:val="0"/>
          <w:divBdr>
            <w:top w:val="none" w:sz="0" w:space="0" w:color="auto"/>
            <w:left w:val="none" w:sz="0" w:space="0" w:color="auto"/>
            <w:bottom w:val="none" w:sz="0" w:space="0" w:color="auto"/>
            <w:right w:val="none" w:sz="0" w:space="0" w:color="auto"/>
          </w:divBdr>
        </w:div>
        <w:div w:id="1736664296">
          <w:marLeft w:val="640"/>
          <w:marRight w:val="0"/>
          <w:marTop w:val="0"/>
          <w:marBottom w:val="0"/>
          <w:divBdr>
            <w:top w:val="none" w:sz="0" w:space="0" w:color="auto"/>
            <w:left w:val="none" w:sz="0" w:space="0" w:color="auto"/>
            <w:bottom w:val="none" w:sz="0" w:space="0" w:color="auto"/>
            <w:right w:val="none" w:sz="0" w:space="0" w:color="auto"/>
          </w:divBdr>
        </w:div>
        <w:div w:id="1058168470">
          <w:marLeft w:val="640"/>
          <w:marRight w:val="0"/>
          <w:marTop w:val="0"/>
          <w:marBottom w:val="0"/>
          <w:divBdr>
            <w:top w:val="none" w:sz="0" w:space="0" w:color="auto"/>
            <w:left w:val="none" w:sz="0" w:space="0" w:color="auto"/>
            <w:bottom w:val="none" w:sz="0" w:space="0" w:color="auto"/>
            <w:right w:val="none" w:sz="0" w:space="0" w:color="auto"/>
          </w:divBdr>
        </w:div>
        <w:div w:id="1434936842">
          <w:marLeft w:val="640"/>
          <w:marRight w:val="0"/>
          <w:marTop w:val="0"/>
          <w:marBottom w:val="0"/>
          <w:divBdr>
            <w:top w:val="none" w:sz="0" w:space="0" w:color="auto"/>
            <w:left w:val="none" w:sz="0" w:space="0" w:color="auto"/>
            <w:bottom w:val="none" w:sz="0" w:space="0" w:color="auto"/>
            <w:right w:val="none" w:sz="0" w:space="0" w:color="auto"/>
          </w:divBdr>
        </w:div>
        <w:div w:id="1120101145">
          <w:marLeft w:val="640"/>
          <w:marRight w:val="0"/>
          <w:marTop w:val="0"/>
          <w:marBottom w:val="0"/>
          <w:divBdr>
            <w:top w:val="none" w:sz="0" w:space="0" w:color="auto"/>
            <w:left w:val="none" w:sz="0" w:space="0" w:color="auto"/>
            <w:bottom w:val="none" w:sz="0" w:space="0" w:color="auto"/>
            <w:right w:val="none" w:sz="0" w:space="0" w:color="auto"/>
          </w:divBdr>
        </w:div>
        <w:div w:id="1466696465">
          <w:marLeft w:val="640"/>
          <w:marRight w:val="0"/>
          <w:marTop w:val="0"/>
          <w:marBottom w:val="0"/>
          <w:divBdr>
            <w:top w:val="none" w:sz="0" w:space="0" w:color="auto"/>
            <w:left w:val="none" w:sz="0" w:space="0" w:color="auto"/>
            <w:bottom w:val="none" w:sz="0" w:space="0" w:color="auto"/>
            <w:right w:val="none" w:sz="0" w:space="0" w:color="auto"/>
          </w:divBdr>
        </w:div>
        <w:div w:id="671034528">
          <w:marLeft w:val="640"/>
          <w:marRight w:val="0"/>
          <w:marTop w:val="0"/>
          <w:marBottom w:val="0"/>
          <w:divBdr>
            <w:top w:val="none" w:sz="0" w:space="0" w:color="auto"/>
            <w:left w:val="none" w:sz="0" w:space="0" w:color="auto"/>
            <w:bottom w:val="none" w:sz="0" w:space="0" w:color="auto"/>
            <w:right w:val="none" w:sz="0" w:space="0" w:color="auto"/>
          </w:divBdr>
        </w:div>
        <w:div w:id="188690076">
          <w:marLeft w:val="640"/>
          <w:marRight w:val="0"/>
          <w:marTop w:val="0"/>
          <w:marBottom w:val="0"/>
          <w:divBdr>
            <w:top w:val="none" w:sz="0" w:space="0" w:color="auto"/>
            <w:left w:val="none" w:sz="0" w:space="0" w:color="auto"/>
            <w:bottom w:val="none" w:sz="0" w:space="0" w:color="auto"/>
            <w:right w:val="none" w:sz="0" w:space="0" w:color="auto"/>
          </w:divBdr>
        </w:div>
        <w:div w:id="958950127">
          <w:marLeft w:val="640"/>
          <w:marRight w:val="0"/>
          <w:marTop w:val="0"/>
          <w:marBottom w:val="0"/>
          <w:divBdr>
            <w:top w:val="none" w:sz="0" w:space="0" w:color="auto"/>
            <w:left w:val="none" w:sz="0" w:space="0" w:color="auto"/>
            <w:bottom w:val="none" w:sz="0" w:space="0" w:color="auto"/>
            <w:right w:val="none" w:sz="0" w:space="0" w:color="auto"/>
          </w:divBdr>
        </w:div>
        <w:div w:id="109857968">
          <w:marLeft w:val="640"/>
          <w:marRight w:val="0"/>
          <w:marTop w:val="0"/>
          <w:marBottom w:val="0"/>
          <w:divBdr>
            <w:top w:val="none" w:sz="0" w:space="0" w:color="auto"/>
            <w:left w:val="none" w:sz="0" w:space="0" w:color="auto"/>
            <w:bottom w:val="none" w:sz="0" w:space="0" w:color="auto"/>
            <w:right w:val="none" w:sz="0" w:space="0" w:color="auto"/>
          </w:divBdr>
        </w:div>
        <w:div w:id="679819318">
          <w:marLeft w:val="640"/>
          <w:marRight w:val="0"/>
          <w:marTop w:val="0"/>
          <w:marBottom w:val="0"/>
          <w:divBdr>
            <w:top w:val="none" w:sz="0" w:space="0" w:color="auto"/>
            <w:left w:val="none" w:sz="0" w:space="0" w:color="auto"/>
            <w:bottom w:val="none" w:sz="0" w:space="0" w:color="auto"/>
            <w:right w:val="none" w:sz="0" w:space="0" w:color="auto"/>
          </w:divBdr>
        </w:div>
        <w:div w:id="931273">
          <w:marLeft w:val="640"/>
          <w:marRight w:val="0"/>
          <w:marTop w:val="0"/>
          <w:marBottom w:val="0"/>
          <w:divBdr>
            <w:top w:val="none" w:sz="0" w:space="0" w:color="auto"/>
            <w:left w:val="none" w:sz="0" w:space="0" w:color="auto"/>
            <w:bottom w:val="none" w:sz="0" w:space="0" w:color="auto"/>
            <w:right w:val="none" w:sz="0" w:space="0" w:color="auto"/>
          </w:divBdr>
        </w:div>
        <w:div w:id="2028019263">
          <w:marLeft w:val="640"/>
          <w:marRight w:val="0"/>
          <w:marTop w:val="0"/>
          <w:marBottom w:val="0"/>
          <w:divBdr>
            <w:top w:val="none" w:sz="0" w:space="0" w:color="auto"/>
            <w:left w:val="none" w:sz="0" w:space="0" w:color="auto"/>
            <w:bottom w:val="none" w:sz="0" w:space="0" w:color="auto"/>
            <w:right w:val="none" w:sz="0" w:space="0" w:color="auto"/>
          </w:divBdr>
        </w:div>
        <w:div w:id="1434938130">
          <w:marLeft w:val="640"/>
          <w:marRight w:val="0"/>
          <w:marTop w:val="0"/>
          <w:marBottom w:val="0"/>
          <w:divBdr>
            <w:top w:val="none" w:sz="0" w:space="0" w:color="auto"/>
            <w:left w:val="none" w:sz="0" w:space="0" w:color="auto"/>
            <w:bottom w:val="none" w:sz="0" w:space="0" w:color="auto"/>
            <w:right w:val="none" w:sz="0" w:space="0" w:color="auto"/>
          </w:divBdr>
        </w:div>
        <w:div w:id="708379790">
          <w:marLeft w:val="640"/>
          <w:marRight w:val="0"/>
          <w:marTop w:val="0"/>
          <w:marBottom w:val="0"/>
          <w:divBdr>
            <w:top w:val="none" w:sz="0" w:space="0" w:color="auto"/>
            <w:left w:val="none" w:sz="0" w:space="0" w:color="auto"/>
            <w:bottom w:val="none" w:sz="0" w:space="0" w:color="auto"/>
            <w:right w:val="none" w:sz="0" w:space="0" w:color="auto"/>
          </w:divBdr>
        </w:div>
        <w:div w:id="1145049732">
          <w:marLeft w:val="640"/>
          <w:marRight w:val="0"/>
          <w:marTop w:val="0"/>
          <w:marBottom w:val="0"/>
          <w:divBdr>
            <w:top w:val="none" w:sz="0" w:space="0" w:color="auto"/>
            <w:left w:val="none" w:sz="0" w:space="0" w:color="auto"/>
            <w:bottom w:val="none" w:sz="0" w:space="0" w:color="auto"/>
            <w:right w:val="none" w:sz="0" w:space="0" w:color="auto"/>
          </w:divBdr>
        </w:div>
        <w:div w:id="1351639046">
          <w:marLeft w:val="640"/>
          <w:marRight w:val="0"/>
          <w:marTop w:val="0"/>
          <w:marBottom w:val="0"/>
          <w:divBdr>
            <w:top w:val="none" w:sz="0" w:space="0" w:color="auto"/>
            <w:left w:val="none" w:sz="0" w:space="0" w:color="auto"/>
            <w:bottom w:val="none" w:sz="0" w:space="0" w:color="auto"/>
            <w:right w:val="none" w:sz="0" w:space="0" w:color="auto"/>
          </w:divBdr>
        </w:div>
        <w:div w:id="1785882680">
          <w:marLeft w:val="640"/>
          <w:marRight w:val="0"/>
          <w:marTop w:val="0"/>
          <w:marBottom w:val="0"/>
          <w:divBdr>
            <w:top w:val="none" w:sz="0" w:space="0" w:color="auto"/>
            <w:left w:val="none" w:sz="0" w:space="0" w:color="auto"/>
            <w:bottom w:val="none" w:sz="0" w:space="0" w:color="auto"/>
            <w:right w:val="none" w:sz="0" w:space="0" w:color="auto"/>
          </w:divBdr>
        </w:div>
        <w:div w:id="1485050243">
          <w:marLeft w:val="640"/>
          <w:marRight w:val="0"/>
          <w:marTop w:val="0"/>
          <w:marBottom w:val="0"/>
          <w:divBdr>
            <w:top w:val="none" w:sz="0" w:space="0" w:color="auto"/>
            <w:left w:val="none" w:sz="0" w:space="0" w:color="auto"/>
            <w:bottom w:val="none" w:sz="0" w:space="0" w:color="auto"/>
            <w:right w:val="none" w:sz="0" w:space="0" w:color="auto"/>
          </w:divBdr>
        </w:div>
        <w:div w:id="1610161871">
          <w:marLeft w:val="640"/>
          <w:marRight w:val="0"/>
          <w:marTop w:val="0"/>
          <w:marBottom w:val="0"/>
          <w:divBdr>
            <w:top w:val="none" w:sz="0" w:space="0" w:color="auto"/>
            <w:left w:val="none" w:sz="0" w:space="0" w:color="auto"/>
            <w:bottom w:val="none" w:sz="0" w:space="0" w:color="auto"/>
            <w:right w:val="none" w:sz="0" w:space="0" w:color="auto"/>
          </w:divBdr>
        </w:div>
        <w:div w:id="2029065436">
          <w:marLeft w:val="640"/>
          <w:marRight w:val="0"/>
          <w:marTop w:val="0"/>
          <w:marBottom w:val="0"/>
          <w:divBdr>
            <w:top w:val="none" w:sz="0" w:space="0" w:color="auto"/>
            <w:left w:val="none" w:sz="0" w:space="0" w:color="auto"/>
            <w:bottom w:val="none" w:sz="0" w:space="0" w:color="auto"/>
            <w:right w:val="none" w:sz="0" w:space="0" w:color="auto"/>
          </w:divBdr>
        </w:div>
        <w:div w:id="1544638537">
          <w:marLeft w:val="640"/>
          <w:marRight w:val="0"/>
          <w:marTop w:val="0"/>
          <w:marBottom w:val="0"/>
          <w:divBdr>
            <w:top w:val="none" w:sz="0" w:space="0" w:color="auto"/>
            <w:left w:val="none" w:sz="0" w:space="0" w:color="auto"/>
            <w:bottom w:val="none" w:sz="0" w:space="0" w:color="auto"/>
            <w:right w:val="none" w:sz="0" w:space="0" w:color="auto"/>
          </w:divBdr>
        </w:div>
        <w:div w:id="409667072">
          <w:marLeft w:val="640"/>
          <w:marRight w:val="0"/>
          <w:marTop w:val="0"/>
          <w:marBottom w:val="0"/>
          <w:divBdr>
            <w:top w:val="none" w:sz="0" w:space="0" w:color="auto"/>
            <w:left w:val="none" w:sz="0" w:space="0" w:color="auto"/>
            <w:bottom w:val="none" w:sz="0" w:space="0" w:color="auto"/>
            <w:right w:val="none" w:sz="0" w:space="0" w:color="auto"/>
          </w:divBdr>
        </w:div>
        <w:div w:id="645088849">
          <w:marLeft w:val="640"/>
          <w:marRight w:val="0"/>
          <w:marTop w:val="0"/>
          <w:marBottom w:val="0"/>
          <w:divBdr>
            <w:top w:val="none" w:sz="0" w:space="0" w:color="auto"/>
            <w:left w:val="none" w:sz="0" w:space="0" w:color="auto"/>
            <w:bottom w:val="none" w:sz="0" w:space="0" w:color="auto"/>
            <w:right w:val="none" w:sz="0" w:space="0" w:color="auto"/>
          </w:divBdr>
        </w:div>
        <w:div w:id="889463157">
          <w:marLeft w:val="640"/>
          <w:marRight w:val="0"/>
          <w:marTop w:val="0"/>
          <w:marBottom w:val="0"/>
          <w:divBdr>
            <w:top w:val="none" w:sz="0" w:space="0" w:color="auto"/>
            <w:left w:val="none" w:sz="0" w:space="0" w:color="auto"/>
            <w:bottom w:val="none" w:sz="0" w:space="0" w:color="auto"/>
            <w:right w:val="none" w:sz="0" w:space="0" w:color="auto"/>
          </w:divBdr>
        </w:div>
        <w:div w:id="294919334">
          <w:marLeft w:val="640"/>
          <w:marRight w:val="0"/>
          <w:marTop w:val="0"/>
          <w:marBottom w:val="0"/>
          <w:divBdr>
            <w:top w:val="none" w:sz="0" w:space="0" w:color="auto"/>
            <w:left w:val="none" w:sz="0" w:space="0" w:color="auto"/>
            <w:bottom w:val="none" w:sz="0" w:space="0" w:color="auto"/>
            <w:right w:val="none" w:sz="0" w:space="0" w:color="auto"/>
          </w:divBdr>
        </w:div>
        <w:div w:id="712923833">
          <w:marLeft w:val="640"/>
          <w:marRight w:val="0"/>
          <w:marTop w:val="0"/>
          <w:marBottom w:val="0"/>
          <w:divBdr>
            <w:top w:val="none" w:sz="0" w:space="0" w:color="auto"/>
            <w:left w:val="none" w:sz="0" w:space="0" w:color="auto"/>
            <w:bottom w:val="none" w:sz="0" w:space="0" w:color="auto"/>
            <w:right w:val="none" w:sz="0" w:space="0" w:color="auto"/>
          </w:divBdr>
        </w:div>
        <w:div w:id="29964505">
          <w:marLeft w:val="640"/>
          <w:marRight w:val="0"/>
          <w:marTop w:val="0"/>
          <w:marBottom w:val="0"/>
          <w:divBdr>
            <w:top w:val="none" w:sz="0" w:space="0" w:color="auto"/>
            <w:left w:val="none" w:sz="0" w:space="0" w:color="auto"/>
            <w:bottom w:val="none" w:sz="0" w:space="0" w:color="auto"/>
            <w:right w:val="none" w:sz="0" w:space="0" w:color="auto"/>
          </w:divBdr>
        </w:div>
        <w:div w:id="1758866865">
          <w:marLeft w:val="640"/>
          <w:marRight w:val="0"/>
          <w:marTop w:val="0"/>
          <w:marBottom w:val="0"/>
          <w:divBdr>
            <w:top w:val="none" w:sz="0" w:space="0" w:color="auto"/>
            <w:left w:val="none" w:sz="0" w:space="0" w:color="auto"/>
            <w:bottom w:val="none" w:sz="0" w:space="0" w:color="auto"/>
            <w:right w:val="none" w:sz="0" w:space="0" w:color="auto"/>
          </w:divBdr>
        </w:div>
        <w:div w:id="1844665003">
          <w:marLeft w:val="640"/>
          <w:marRight w:val="0"/>
          <w:marTop w:val="0"/>
          <w:marBottom w:val="0"/>
          <w:divBdr>
            <w:top w:val="none" w:sz="0" w:space="0" w:color="auto"/>
            <w:left w:val="none" w:sz="0" w:space="0" w:color="auto"/>
            <w:bottom w:val="none" w:sz="0" w:space="0" w:color="auto"/>
            <w:right w:val="none" w:sz="0" w:space="0" w:color="auto"/>
          </w:divBdr>
        </w:div>
        <w:div w:id="1708142833">
          <w:marLeft w:val="640"/>
          <w:marRight w:val="0"/>
          <w:marTop w:val="0"/>
          <w:marBottom w:val="0"/>
          <w:divBdr>
            <w:top w:val="none" w:sz="0" w:space="0" w:color="auto"/>
            <w:left w:val="none" w:sz="0" w:space="0" w:color="auto"/>
            <w:bottom w:val="none" w:sz="0" w:space="0" w:color="auto"/>
            <w:right w:val="none" w:sz="0" w:space="0" w:color="auto"/>
          </w:divBdr>
        </w:div>
        <w:div w:id="879896463">
          <w:marLeft w:val="640"/>
          <w:marRight w:val="0"/>
          <w:marTop w:val="0"/>
          <w:marBottom w:val="0"/>
          <w:divBdr>
            <w:top w:val="none" w:sz="0" w:space="0" w:color="auto"/>
            <w:left w:val="none" w:sz="0" w:space="0" w:color="auto"/>
            <w:bottom w:val="none" w:sz="0" w:space="0" w:color="auto"/>
            <w:right w:val="none" w:sz="0" w:space="0" w:color="auto"/>
          </w:divBdr>
        </w:div>
        <w:div w:id="734670122">
          <w:marLeft w:val="640"/>
          <w:marRight w:val="0"/>
          <w:marTop w:val="0"/>
          <w:marBottom w:val="0"/>
          <w:divBdr>
            <w:top w:val="none" w:sz="0" w:space="0" w:color="auto"/>
            <w:left w:val="none" w:sz="0" w:space="0" w:color="auto"/>
            <w:bottom w:val="none" w:sz="0" w:space="0" w:color="auto"/>
            <w:right w:val="none" w:sz="0" w:space="0" w:color="auto"/>
          </w:divBdr>
        </w:div>
        <w:div w:id="803157021">
          <w:marLeft w:val="640"/>
          <w:marRight w:val="0"/>
          <w:marTop w:val="0"/>
          <w:marBottom w:val="0"/>
          <w:divBdr>
            <w:top w:val="none" w:sz="0" w:space="0" w:color="auto"/>
            <w:left w:val="none" w:sz="0" w:space="0" w:color="auto"/>
            <w:bottom w:val="none" w:sz="0" w:space="0" w:color="auto"/>
            <w:right w:val="none" w:sz="0" w:space="0" w:color="auto"/>
          </w:divBdr>
        </w:div>
        <w:div w:id="1649163923">
          <w:marLeft w:val="640"/>
          <w:marRight w:val="0"/>
          <w:marTop w:val="0"/>
          <w:marBottom w:val="0"/>
          <w:divBdr>
            <w:top w:val="none" w:sz="0" w:space="0" w:color="auto"/>
            <w:left w:val="none" w:sz="0" w:space="0" w:color="auto"/>
            <w:bottom w:val="none" w:sz="0" w:space="0" w:color="auto"/>
            <w:right w:val="none" w:sz="0" w:space="0" w:color="auto"/>
          </w:divBdr>
        </w:div>
        <w:div w:id="503592253">
          <w:marLeft w:val="640"/>
          <w:marRight w:val="0"/>
          <w:marTop w:val="0"/>
          <w:marBottom w:val="0"/>
          <w:divBdr>
            <w:top w:val="none" w:sz="0" w:space="0" w:color="auto"/>
            <w:left w:val="none" w:sz="0" w:space="0" w:color="auto"/>
            <w:bottom w:val="none" w:sz="0" w:space="0" w:color="auto"/>
            <w:right w:val="none" w:sz="0" w:space="0" w:color="auto"/>
          </w:divBdr>
        </w:div>
        <w:div w:id="1841775595">
          <w:marLeft w:val="640"/>
          <w:marRight w:val="0"/>
          <w:marTop w:val="0"/>
          <w:marBottom w:val="0"/>
          <w:divBdr>
            <w:top w:val="none" w:sz="0" w:space="0" w:color="auto"/>
            <w:left w:val="none" w:sz="0" w:space="0" w:color="auto"/>
            <w:bottom w:val="none" w:sz="0" w:space="0" w:color="auto"/>
            <w:right w:val="none" w:sz="0" w:space="0" w:color="auto"/>
          </w:divBdr>
        </w:div>
        <w:div w:id="575553543">
          <w:marLeft w:val="640"/>
          <w:marRight w:val="0"/>
          <w:marTop w:val="0"/>
          <w:marBottom w:val="0"/>
          <w:divBdr>
            <w:top w:val="none" w:sz="0" w:space="0" w:color="auto"/>
            <w:left w:val="none" w:sz="0" w:space="0" w:color="auto"/>
            <w:bottom w:val="none" w:sz="0" w:space="0" w:color="auto"/>
            <w:right w:val="none" w:sz="0" w:space="0" w:color="auto"/>
          </w:divBdr>
        </w:div>
      </w:divsChild>
    </w:div>
    <w:div w:id="1687100096">
      <w:bodyDiv w:val="1"/>
      <w:marLeft w:val="0"/>
      <w:marRight w:val="0"/>
      <w:marTop w:val="0"/>
      <w:marBottom w:val="0"/>
      <w:divBdr>
        <w:top w:val="none" w:sz="0" w:space="0" w:color="auto"/>
        <w:left w:val="none" w:sz="0" w:space="0" w:color="auto"/>
        <w:bottom w:val="none" w:sz="0" w:space="0" w:color="auto"/>
        <w:right w:val="none" w:sz="0" w:space="0" w:color="auto"/>
      </w:divBdr>
      <w:divsChild>
        <w:div w:id="1341086081">
          <w:marLeft w:val="640"/>
          <w:marRight w:val="0"/>
          <w:marTop w:val="0"/>
          <w:marBottom w:val="0"/>
          <w:divBdr>
            <w:top w:val="none" w:sz="0" w:space="0" w:color="auto"/>
            <w:left w:val="none" w:sz="0" w:space="0" w:color="auto"/>
            <w:bottom w:val="none" w:sz="0" w:space="0" w:color="auto"/>
            <w:right w:val="none" w:sz="0" w:space="0" w:color="auto"/>
          </w:divBdr>
        </w:div>
        <w:div w:id="1508052885">
          <w:marLeft w:val="640"/>
          <w:marRight w:val="0"/>
          <w:marTop w:val="0"/>
          <w:marBottom w:val="0"/>
          <w:divBdr>
            <w:top w:val="none" w:sz="0" w:space="0" w:color="auto"/>
            <w:left w:val="none" w:sz="0" w:space="0" w:color="auto"/>
            <w:bottom w:val="none" w:sz="0" w:space="0" w:color="auto"/>
            <w:right w:val="none" w:sz="0" w:space="0" w:color="auto"/>
          </w:divBdr>
        </w:div>
        <w:div w:id="1422753674">
          <w:marLeft w:val="640"/>
          <w:marRight w:val="0"/>
          <w:marTop w:val="0"/>
          <w:marBottom w:val="0"/>
          <w:divBdr>
            <w:top w:val="none" w:sz="0" w:space="0" w:color="auto"/>
            <w:left w:val="none" w:sz="0" w:space="0" w:color="auto"/>
            <w:bottom w:val="none" w:sz="0" w:space="0" w:color="auto"/>
            <w:right w:val="none" w:sz="0" w:space="0" w:color="auto"/>
          </w:divBdr>
        </w:div>
        <w:div w:id="1957517165">
          <w:marLeft w:val="640"/>
          <w:marRight w:val="0"/>
          <w:marTop w:val="0"/>
          <w:marBottom w:val="0"/>
          <w:divBdr>
            <w:top w:val="none" w:sz="0" w:space="0" w:color="auto"/>
            <w:left w:val="none" w:sz="0" w:space="0" w:color="auto"/>
            <w:bottom w:val="none" w:sz="0" w:space="0" w:color="auto"/>
            <w:right w:val="none" w:sz="0" w:space="0" w:color="auto"/>
          </w:divBdr>
        </w:div>
        <w:div w:id="173764522">
          <w:marLeft w:val="640"/>
          <w:marRight w:val="0"/>
          <w:marTop w:val="0"/>
          <w:marBottom w:val="0"/>
          <w:divBdr>
            <w:top w:val="none" w:sz="0" w:space="0" w:color="auto"/>
            <w:left w:val="none" w:sz="0" w:space="0" w:color="auto"/>
            <w:bottom w:val="none" w:sz="0" w:space="0" w:color="auto"/>
            <w:right w:val="none" w:sz="0" w:space="0" w:color="auto"/>
          </w:divBdr>
        </w:div>
        <w:div w:id="1881547077">
          <w:marLeft w:val="640"/>
          <w:marRight w:val="0"/>
          <w:marTop w:val="0"/>
          <w:marBottom w:val="0"/>
          <w:divBdr>
            <w:top w:val="none" w:sz="0" w:space="0" w:color="auto"/>
            <w:left w:val="none" w:sz="0" w:space="0" w:color="auto"/>
            <w:bottom w:val="none" w:sz="0" w:space="0" w:color="auto"/>
            <w:right w:val="none" w:sz="0" w:space="0" w:color="auto"/>
          </w:divBdr>
        </w:div>
      </w:divsChild>
    </w:div>
    <w:div w:id="1786654124">
      <w:bodyDiv w:val="1"/>
      <w:marLeft w:val="0"/>
      <w:marRight w:val="0"/>
      <w:marTop w:val="0"/>
      <w:marBottom w:val="0"/>
      <w:divBdr>
        <w:top w:val="none" w:sz="0" w:space="0" w:color="auto"/>
        <w:left w:val="none" w:sz="0" w:space="0" w:color="auto"/>
        <w:bottom w:val="none" w:sz="0" w:space="0" w:color="auto"/>
        <w:right w:val="none" w:sz="0" w:space="0" w:color="auto"/>
      </w:divBdr>
      <w:divsChild>
        <w:div w:id="1404403669">
          <w:marLeft w:val="640"/>
          <w:marRight w:val="0"/>
          <w:marTop w:val="0"/>
          <w:marBottom w:val="0"/>
          <w:divBdr>
            <w:top w:val="none" w:sz="0" w:space="0" w:color="auto"/>
            <w:left w:val="none" w:sz="0" w:space="0" w:color="auto"/>
            <w:bottom w:val="none" w:sz="0" w:space="0" w:color="auto"/>
            <w:right w:val="none" w:sz="0" w:space="0" w:color="auto"/>
          </w:divBdr>
        </w:div>
        <w:div w:id="862283966">
          <w:marLeft w:val="640"/>
          <w:marRight w:val="0"/>
          <w:marTop w:val="0"/>
          <w:marBottom w:val="0"/>
          <w:divBdr>
            <w:top w:val="none" w:sz="0" w:space="0" w:color="auto"/>
            <w:left w:val="none" w:sz="0" w:space="0" w:color="auto"/>
            <w:bottom w:val="none" w:sz="0" w:space="0" w:color="auto"/>
            <w:right w:val="none" w:sz="0" w:space="0" w:color="auto"/>
          </w:divBdr>
        </w:div>
        <w:div w:id="1612056243">
          <w:marLeft w:val="640"/>
          <w:marRight w:val="0"/>
          <w:marTop w:val="0"/>
          <w:marBottom w:val="0"/>
          <w:divBdr>
            <w:top w:val="none" w:sz="0" w:space="0" w:color="auto"/>
            <w:left w:val="none" w:sz="0" w:space="0" w:color="auto"/>
            <w:bottom w:val="none" w:sz="0" w:space="0" w:color="auto"/>
            <w:right w:val="none" w:sz="0" w:space="0" w:color="auto"/>
          </w:divBdr>
        </w:div>
        <w:div w:id="327370562">
          <w:marLeft w:val="640"/>
          <w:marRight w:val="0"/>
          <w:marTop w:val="0"/>
          <w:marBottom w:val="0"/>
          <w:divBdr>
            <w:top w:val="none" w:sz="0" w:space="0" w:color="auto"/>
            <w:left w:val="none" w:sz="0" w:space="0" w:color="auto"/>
            <w:bottom w:val="none" w:sz="0" w:space="0" w:color="auto"/>
            <w:right w:val="none" w:sz="0" w:space="0" w:color="auto"/>
          </w:divBdr>
        </w:div>
        <w:div w:id="1559248133">
          <w:marLeft w:val="640"/>
          <w:marRight w:val="0"/>
          <w:marTop w:val="0"/>
          <w:marBottom w:val="0"/>
          <w:divBdr>
            <w:top w:val="none" w:sz="0" w:space="0" w:color="auto"/>
            <w:left w:val="none" w:sz="0" w:space="0" w:color="auto"/>
            <w:bottom w:val="none" w:sz="0" w:space="0" w:color="auto"/>
            <w:right w:val="none" w:sz="0" w:space="0" w:color="auto"/>
          </w:divBdr>
        </w:div>
        <w:div w:id="302933392">
          <w:marLeft w:val="640"/>
          <w:marRight w:val="0"/>
          <w:marTop w:val="0"/>
          <w:marBottom w:val="0"/>
          <w:divBdr>
            <w:top w:val="none" w:sz="0" w:space="0" w:color="auto"/>
            <w:left w:val="none" w:sz="0" w:space="0" w:color="auto"/>
            <w:bottom w:val="none" w:sz="0" w:space="0" w:color="auto"/>
            <w:right w:val="none" w:sz="0" w:space="0" w:color="auto"/>
          </w:divBdr>
        </w:div>
        <w:div w:id="1551725813">
          <w:marLeft w:val="640"/>
          <w:marRight w:val="0"/>
          <w:marTop w:val="0"/>
          <w:marBottom w:val="0"/>
          <w:divBdr>
            <w:top w:val="none" w:sz="0" w:space="0" w:color="auto"/>
            <w:left w:val="none" w:sz="0" w:space="0" w:color="auto"/>
            <w:bottom w:val="none" w:sz="0" w:space="0" w:color="auto"/>
            <w:right w:val="none" w:sz="0" w:space="0" w:color="auto"/>
          </w:divBdr>
        </w:div>
        <w:div w:id="2079278912">
          <w:marLeft w:val="640"/>
          <w:marRight w:val="0"/>
          <w:marTop w:val="0"/>
          <w:marBottom w:val="0"/>
          <w:divBdr>
            <w:top w:val="none" w:sz="0" w:space="0" w:color="auto"/>
            <w:left w:val="none" w:sz="0" w:space="0" w:color="auto"/>
            <w:bottom w:val="none" w:sz="0" w:space="0" w:color="auto"/>
            <w:right w:val="none" w:sz="0" w:space="0" w:color="auto"/>
          </w:divBdr>
        </w:div>
        <w:div w:id="191841003">
          <w:marLeft w:val="640"/>
          <w:marRight w:val="0"/>
          <w:marTop w:val="0"/>
          <w:marBottom w:val="0"/>
          <w:divBdr>
            <w:top w:val="none" w:sz="0" w:space="0" w:color="auto"/>
            <w:left w:val="none" w:sz="0" w:space="0" w:color="auto"/>
            <w:bottom w:val="none" w:sz="0" w:space="0" w:color="auto"/>
            <w:right w:val="none" w:sz="0" w:space="0" w:color="auto"/>
          </w:divBdr>
        </w:div>
        <w:div w:id="1068111189">
          <w:marLeft w:val="640"/>
          <w:marRight w:val="0"/>
          <w:marTop w:val="0"/>
          <w:marBottom w:val="0"/>
          <w:divBdr>
            <w:top w:val="none" w:sz="0" w:space="0" w:color="auto"/>
            <w:left w:val="none" w:sz="0" w:space="0" w:color="auto"/>
            <w:bottom w:val="none" w:sz="0" w:space="0" w:color="auto"/>
            <w:right w:val="none" w:sz="0" w:space="0" w:color="auto"/>
          </w:divBdr>
        </w:div>
        <w:div w:id="2115861018">
          <w:marLeft w:val="640"/>
          <w:marRight w:val="0"/>
          <w:marTop w:val="0"/>
          <w:marBottom w:val="0"/>
          <w:divBdr>
            <w:top w:val="none" w:sz="0" w:space="0" w:color="auto"/>
            <w:left w:val="none" w:sz="0" w:space="0" w:color="auto"/>
            <w:bottom w:val="none" w:sz="0" w:space="0" w:color="auto"/>
            <w:right w:val="none" w:sz="0" w:space="0" w:color="auto"/>
          </w:divBdr>
        </w:div>
        <w:div w:id="1908110033">
          <w:marLeft w:val="640"/>
          <w:marRight w:val="0"/>
          <w:marTop w:val="0"/>
          <w:marBottom w:val="0"/>
          <w:divBdr>
            <w:top w:val="none" w:sz="0" w:space="0" w:color="auto"/>
            <w:left w:val="none" w:sz="0" w:space="0" w:color="auto"/>
            <w:bottom w:val="none" w:sz="0" w:space="0" w:color="auto"/>
            <w:right w:val="none" w:sz="0" w:space="0" w:color="auto"/>
          </w:divBdr>
        </w:div>
        <w:div w:id="1753743435">
          <w:marLeft w:val="640"/>
          <w:marRight w:val="0"/>
          <w:marTop w:val="0"/>
          <w:marBottom w:val="0"/>
          <w:divBdr>
            <w:top w:val="none" w:sz="0" w:space="0" w:color="auto"/>
            <w:left w:val="none" w:sz="0" w:space="0" w:color="auto"/>
            <w:bottom w:val="none" w:sz="0" w:space="0" w:color="auto"/>
            <w:right w:val="none" w:sz="0" w:space="0" w:color="auto"/>
          </w:divBdr>
        </w:div>
        <w:div w:id="1029716780">
          <w:marLeft w:val="640"/>
          <w:marRight w:val="0"/>
          <w:marTop w:val="0"/>
          <w:marBottom w:val="0"/>
          <w:divBdr>
            <w:top w:val="none" w:sz="0" w:space="0" w:color="auto"/>
            <w:left w:val="none" w:sz="0" w:space="0" w:color="auto"/>
            <w:bottom w:val="none" w:sz="0" w:space="0" w:color="auto"/>
            <w:right w:val="none" w:sz="0" w:space="0" w:color="auto"/>
          </w:divBdr>
        </w:div>
        <w:div w:id="819879868">
          <w:marLeft w:val="640"/>
          <w:marRight w:val="0"/>
          <w:marTop w:val="0"/>
          <w:marBottom w:val="0"/>
          <w:divBdr>
            <w:top w:val="none" w:sz="0" w:space="0" w:color="auto"/>
            <w:left w:val="none" w:sz="0" w:space="0" w:color="auto"/>
            <w:bottom w:val="none" w:sz="0" w:space="0" w:color="auto"/>
            <w:right w:val="none" w:sz="0" w:space="0" w:color="auto"/>
          </w:divBdr>
        </w:div>
        <w:div w:id="1351684295">
          <w:marLeft w:val="640"/>
          <w:marRight w:val="0"/>
          <w:marTop w:val="0"/>
          <w:marBottom w:val="0"/>
          <w:divBdr>
            <w:top w:val="none" w:sz="0" w:space="0" w:color="auto"/>
            <w:left w:val="none" w:sz="0" w:space="0" w:color="auto"/>
            <w:bottom w:val="none" w:sz="0" w:space="0" w:color="auto"/>
            <w:right w:val="none" w:sz="0" w:space="0" w:color="auto"/>
          </w:divBdr>
        </w:div>
        <w:div w:id="717975366">
          <w:marLeft w:val="640"/>
          <w:marRight w:val="0"/>
          <w:marTop w:val="0"/>
          <w:marBottom w:val="0"/>
          <w:divBdr>
            <w:top w:val="none" w:sz="0" w:space="0" w:color="auto"/>
            <w:left w:val="none" w:sz="0" w:space="0" w:color="auto"/>
            <w:bottom w:val="none" w:sz="0" w:space="0" w:color="auto"/>
            <w:right w:val="none" w:sz="0" w:space="0" w:color="auto"/>
          </w:divBdr>
        </w:div>
        <w:div w:id="1808662771">
          <w:marLeft w:val="640"/>
          <w:marRight w:val="0"/>
          <w:marTop w:val="0"/>
          <w:marBottom w:val="0"/>
          <w:divBdr>
            <w:top w:val="none" w:sz="0" w:space="0" w:color="auto"/>
            <w:left w:val="none" w:sz="0" w:space="0" w:color="auto"/>
            <w:bottom w:val="none" w:sz="0" w:space="0" w:color="auto"/>
            <w:right w:val="none" w:sz="0" w:space="0" w:color="auto"/>
          </w:divBdr>
        </w:div>
        <w:div w:id="2029867300">
          <w:marLeft w:val="640"/>
          <w:marRight w:val="0"/>
          <w:marTop w:val="0"/>
          <w:marBottom w:val="0"/>
          <w:divBdr>
            <w:top w:val="none" w:sz="0" w:space="0" w:color="auto"/>
            <w:left w:val="none" w:sz="0" w:space="0" w:color="auto"/>
            <w:bottom w:val="none" w:sz="0" w:space="0" w:color="auto"/>
            <w:right w:val="none" w:sz="0" w:space="0" w:color="auto"/>
          </w:divBdr>
        </w:div>
        <w:div w:id="1949508018">
          <w:marLeft w:val="640"/>
          <w:marRight w:val="0"/>
          <w:marTop w:val="0"/>
          <w:marBottom w:val="0"/>
          <w:divBdr>
            <w:top w:val="none" w:sz="0" w:space="0" w:color="auto"/>
            <w:left w:val="none" w:sz="0" w:space="0" w:color="auto"/>
            <w:bottom w:val="none" w:sz="0" w:space="0" w:color="auto"/>
            <w:right w:val="none" w:sz="0" w:space="0" w:color="auto"/>
          </w:divBdr>
        </w:div>
        <w:div w:id="1002660869">
          <w:marLeft w:val="640"/>
          <w:marRight w:val="0"/>
          <w:marTop w:val="0"/>
          <w:marBottom w:val="0"/>
          <w:divBdr>
            <w:top w:val="none" w:sz="0" w:space="0" w:color="auto"/>
            <w:left w:val="none" w:sz="0" w:space="0" w:color="auto"/>
            <w:bottom w:val="none" w:sz="0" w:space="0" w:color="auto"/>
            <w:right w:val="none" w:sz="0" w:space="0" w:color="auto"/>
          </w:divBdr>
        </w:div>
        <w:div w:id="1174691122">
          <w:marLeft w:val="640"/>
          <w:marRight w:val="0"/>
          <w:marTop w:val="0"/>
          <w:marBottom w:val="0"/>
          <w:divBdr>
            <w:top w:val="none" w:sz="0" w:space="0" w:color="auto"/>
            <w:left w:val="none" w:sz="0" w:space="0" w:color="auto"/>
            <w:bottom w:val="none" w:sz="0" w:space="0" w:color="auto"/>
            <w:right w:val="none" w:sz="0" w:space="0" w:color="auto"/>
          </w:divBdr>
        </w:div>
        <w:div w:id="1631014342">
          <w:marLeft w:val="640"/>
          <w:marRight w:val="0"/>
          <w:marTop w:val="0"/>
          <w:marBottom w:val="0"/>
          <w:divBdr>
            <w:top w:val="none" w:sz="0" w:space="0" w:color="auto"/>
            <w:left w:val="none" w:sz="0" w:space="0" w:color="auto"/>
            <w:bottom w:val="none" w:sz="0" w:space="0" w:color="auto"/>
            <w:right w:val="none" w:sz="0" w:space="0" w:color="auto"/>
          </w:divBdr>
        </w:div>
        <w:div w:id="1047492434">
          <w:marLeft w:val="640"/>
          <w:marRight w:val="0"/>
          <w:marTop w:val="0"/>
          <w:marBottom w:val="0"/>
          <w:divBdr>
            <w:top w:val="none" w:sz="0" w:space="0" w:color="auto"/>
            <w:left w:val="none" w:sz="0" w:space="0" w:color="auto"/>
            <w:bottom w:val="none" w:sz="0" w:space="0" w:color="auto"/>
            <w:right w:val="none" w:sz="0" w:space="0" w:color="auto"/>
          </w:divBdr>
        </w:div>
        <w:div w:id="868759958">
          <w:marLeft w:val="640"/>
          <w:marRight w:val="0"/>
          <w:marTop w:val="0"/>
          <w:marBottom w:val="0"/>
          <w:divBdr>
            <w:top w:val="none" w:sz="0" w:space="0" w:color="auto"/>
            <w:left w:val="none" w:sz="0" w:space="0" w:color="auto"/>
            <w:bottom w:val="none" w:sz="0" w:space="0" w:color="auto"/>
            <w:right w:val="none" w:sz="0" w:space="0" w:color="auto"/>
          </w:divBdr>
        </w:div>
        <w:div w:id="940331200">
          <w:marLeft w:val="640"/>
          <w:marRight w:val="0"/>
          <w:marTop w:val="0"/>
          <w:marBottom w:val="0"/>
          <w:divBdr>
            <w:top w:val="none" w:sz="0" w:space="0" w:color="auto"/>
            <w:left w:val="none" w:sz="0" w:space="0" w:color="auto"/>
            <w:bottom w:val="none" w:sz="0" w:space="0" w:color="auto"/>
            <w:right w:val="none" w:sz="0" w:space="0" w:color="auto"/>
          </w:divBdr>
        </w:div>
        <w:div w:id="1921717910">
          <w:marLeft w:val="640"/>
          <w:marRight w:val="0"/>
          <w:marTop w:val="0"/>
          <w:marBottom w:val="0"/>
          <w:divBdr>
            <w:top w:val="none" w:sz="0" w:space="0" w:color="auto"/>
            <w:left w:val="none" w:sz="0" w:space="0" w:color="auto"/>
            <w:bottom w:val="none" w:sz="0" w:space="0" w:color="auto"/>
            <w:right w:val="none" w:sz="0" w:space="0" w:color="auto"/>
          </w:divBdr>
        </w:div>
        <w:div w:id="2119910380">
          <w:marLeft w:val="640"/>
          <w:marRight w:val="0"/>
          <w:marTop w:val="0"/>
          <w:marBottom w:val="0"/>
          <w:divBdr>
            <w:top w:val="none" w:sz="0" w:space="0" w:color="auto"/>
            <w:left w:val="none" w:sz="0" w:space="0" w:color="auto"/>
            <w:bottom w:val="none" w:sz="0" w:space="0" w:color="auto"/>
            <w:right w:val="none" w:sz="0" w:space="0" w:color="auto"/>
          </w:divBdr>
        </w:div>
        <w:div w:id="1042828426">
          <w:marLeft w:val="640"/>
          <w:marRight w:val="0"/>
          <w:marTop w:val="0"/>
          <w:marBottom w:val="0"/>
          <w:divBdr>
            <w:top w:val="none" w:sz="0" w:space="0" w:color="auto"/>
            <w:left w:val="none" w:sz="0" w:space="0" w:color="auto"/>
            <w:bottom w:val="none" w:sz="0" w:space="0" w:color="auto"/>
            <w:right w:val="none" w:sz="0" w:space="0" w:color="auto"/>
          </w:divBdr>
        </w:div>
        <w:div w:id="2023819414">
          <w:marLeft w:val="640"/>
          <w:marRight w:val="0"/>
          <w:marTop w:val="0"/>
          <w:marBottom w:val="0"/>
          <w:divBdr>
            <w:top w:val="none" w:sz="0" w:space="0" w:color="auto"/>
            <w:left w:val="none" w:sz="0" w:space="0" w:color="auto"/>
            <w:bottom w:val="none" w:sz="0" w:space="0" w:color="auto"/>
            <w:right w:val="none" w:sz="0" w:space="0" w:color="auto"/>
          </w:divBdr>
        </w:div>
        <w:div w:id="1766149168">
          <w:marLeft w:val="640"/>
          <w:marRight w:val="0"/>
          <w:marTop w:val="0"/>
          <w:marBottom w:val="0"/>
          <w:divBdr>
            <w:top w:val="none" w:sz="0" w:space="0" w:color="auto"/>
            <w:left w:val="none" w:sz="0" w:space="0" w:color="auto"/>
            <w:bottom w:val="none" w:sz="0" w:space="0" w:color="auto"/>
            <w:right w:val="none" w:sz="0" w:space="0" w:color="auto"/>
          </w:divBdr>
        </w:div>
        <w:div w:id="1843623617">
          <w:marLeft w:val="640"/>
          <w:marRight w:val="0"/>
          <w:marTop w:val="0"/>
          <w:marBottom w:val="0"/>
          <w:divBdr>
            <w:top w:val="none" w:sz="0" w:space="0" w:color="auto"/>
            <w:left w:val="none" w:sz="0" w:space="0" w:color="auto"/>
            <w:bottom w:val="none" w:sz="0" w:space="0" w:color="auto"/>
            <w:right w:val="none" w:sz="0" w:space="0" w:color="auto"/>
          </w:divBdr>
        </w:div>
        <w:div w:id="1849829047">
          <w:marLeft w:val="640"/>
          <w:marRight w:val="0"/>
          <w:marTop w:val="0"/>
          <w:marBottom w:val="0"/>
          <w:divBdr>
            <w:top w:val="none" w:sz="0" w:space="0" w:color="auto"/>
            <w:left w:val="none" w:sz="0" w:space="0" w:color="auto"/>
            <w:bottom w:val="none" w:sz="0" w:space="0" w:color="auto"/>
            <w:right w:val="none" w:sz="0" w:space="0" w:color="auto"/>
          </w:divBdr>
        </w:div>
        <w:div w:id="1280842604">
          <w:marLeft w:val="640"/>
          <w:marRight w:val="0"/>
          <w:marTop w:val="0"/>
          <w:marBottom w:val="0"/>
          <w:divBdr>
            <w:top w:val="none" w:sz="0" w:space="0" w:color="auto"/>
            <w:left w:val="none" w:sz="0" w:space="0" w:color="auto"/>
            <w:bottom w:val="none" w:sz="0" w:space="0" w:color="auto"/>
            <w:right w:val="none" w:sz="0" w:space="0" w:color="auto"/>
          </w:divBdr>
        </w:div>
        <w:div w:id="2118718401">
          <w:marLeft w:val="640"/>
          <w:marRight w:val="0"/>
          <w:marTop w:val="0"/>
          <w:marBottom w:val="0"/>
          <w:divBdr>
            <w:top w:val="none" w:sz="0" w:space="0" w:color="auto"/>
            <w:left w:val="none" w:sz="0" w:space="0" w:color="auto"/>
            <w:bottom w:val="none" w:sz="0" w:space="0" w:color="auto"/>
            <w:right w:val="none" w:sz="0" w:space="0" w:color="auto"/>
          </w:divBdr>
        </w:div>
        <w:div w:id="1825581403">
          <w:marLeft w:val="640"/>
          <w:marRight w:val="0"/>
          <w:marTop w:val="0"/>
          <w:marBottom w:val="0"/>
          <w:divBdr>
            <w:top w:val="none" w:sz="0" w:space="0" w:color="auto"/>
            <w:left w:val="none" w:sz="0" w:space="0" w:color="auto"/>
            <w:bottom w:val="none" w:sz="0" w:space="0" w:color="auto"/>
            <w:right w:val="none" w:sz="0" w:space="0" w:color="auto"/>
          </w:divBdr>
        </w:div>
        <w:div w:id="630327342">
          <w:marLeft w:val="640"/>
          <w:marRight w:val="0"/>
          <w:marTop w:val="0"/>
          <w:marBottom w:val="0"/>
          <w:divBdr>
            <w:top w:val="none" w:sz="0" w:space="0" w:color="auto"/>
            <w:left w:val="none" w:sz="0" w:space="0" w:color="auto"/>
            <w:bottom w:val="none" w:sz="0" w:space="0" w:color="auto"/>
            <w:right w:val="none" w:sz="0" w:space="0" w:color="auto"/>
          </w:divBdr>
        </w:div>
        <w:div w:id="1430001741">
          <w:marLeft w:val="640"/>
          <w:marRight w:val="0"/>
          <w:marTop w:val="0"/>
          <w:marBottom w:val="0"/>
          <w:divBdr>
            <w:top w:val="none" w:sz="0" w:space="0" w:color="auto"/>
            <w:left w:val="none" w:sz="0" w:space="0" w:color="auto"/>
            <w:bottom w:val="none" w:sz="0" w:space="0" w:color="auto"/>
            <w:right w:val="none" w:sz="0" w:space="0" w:color="auto"/>
          </w:divBdr>
        </w:div>
        <w:div w:id="1488933356">
          <w:marLeft w:val="640"/>
          <w:marRight w:val="0"/>
          <w:marTop w:val="0"/>
          <w:marBottom w:val="0"/>
          <w:divBdr>
            <w:top w:val="none" w:sz="0" w:space="0" w:color="auto"/>
            <w:left w:val="none" w:sz="0" w:space="0" w:color="auto"/>
            <w:bottom w:val="none" w:sz="0" w:space="0" w:color="auto"/>
            <w:right w:val="none" w:sz="0" w:space="0" w:color="auto"/>
          </w:divBdr>
        </w:div>
        <w:div w:id="1811363052">
          <w:marLeft w:val="640"/>
          <w:marRight w:val="0"/>
          <w:marTop w:val="0"/>
          <w:marBottom w:val="0"/>
          <w:divBdr>
            <w:top w:val="none" w:sz="0" w:space="0" w:color="auto"/>
            <w:left w:val="none" w:sz="0" w:space="0" w:color="auto"/>
            <w:bottom w:val="none" w:sz="0" w:space="0" w:color="auto"/>
            <w:right w:val="none" w:sz="0" w:space="0" w:color="auto"/>
          </w:divBdr>
        </w:div>
      </w:divsChild>
    </w:div>
    <w:div w:id="1797212694">
      <w:bodyDiv w:val="1"/>
      <w:marLeft w:val="0"/>
      <w:marRight w:val="0"/>
      <w:marTop w:val="0"/>
      <w:marBottom w:val="0"/>
      <w:divBdr>
        <w:top w:val="none" w:sz="0" w:space="0" w:color="auto"/>
        <w:left w:val="none" w:sz="0" w:space="0" w:color="auto"/>
        <w:bottom w:val="none" w:sz="0" w:space="0" w:color="auto"/>
        <w:right w:val="none" w:sz="0" w:space="0" w:color="auto"/>
      </w:divBdr>
      <w:divsChild>
        <w:div w:id="1202401176">
          <w:marLeft w:val="0"/>
          <w:marRight w:val="0"/>
          <w:marTop w:val="0"/>
          <w:marBottom w:val="0"/>
          <w:divBdr>
            <w:top w:val="none" w:sz="0" w:space="0" w:color="auto"/>
            <w:left w:val="none" w:sz="0" w:space="0" w:color="auto"/>
            <w:bottom w:val="none" w:sz="0" w:space="0" w:color="auto"/>
            <w:right w:val="none" w:sz="0" w:space="0" w:color="auto"/>
          </w:divBdr>
          <w:divsChild>
            <w:div w:id="1291980352">
              <w:marLeft w:val="0"/>
              <w:marRight w:val="0"/>
              <w:marTop w:val="0"/>
              <w:marBottom w:val="0"/>
              <w:divBdr>
                <w:top w:val="none" w:sz="0" w:space="0" w:color="auto"/>
                <w:left w:val="none" w:sz="0" w:space="0" w:color="auto"/>
                <w:bottom w:val="none" w:sz="0" w:space="0" w:color="auto"/>
                <w:right w:val="none" w:sz="0" w:space="0" w:color="auto"/>
              </w:divBdr>
              <w:divsChild>
                <w:div w:id="10261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7617">
      <w:bodyDiv w:val="1"/>
      <w:marLeft w:val="0"/>
      <w:marRight w:val="0"/>
      <w:marTop w:val="0"/>
      <w:marBottom w:val="0"/>
      <w:divBdr>
        <w:top w:val="none" w:sz="0" w:space="0" w:color="auto"/>
        <w:left w:val="none" w:sz="0" w:space="0" w:color="auto"/>
        <w:bottom w:val="none" w:sz="0" w:space="0" w:color="auto"/>
        <w:right w:val="none" w:sz="0" w:space="0" w:color="auto"/>
      </w:divBdr>
      <w:divsChild>
        <w:div w:id="687369484">
          <w:marLeft w:val="640"/>
          <w:marRight w:val="0"/>
          <w:marTop w:val="0"/>
          <w:marBottom w:val="0"/>
          <w:divBdr>
            <w:top w:val="none" w:sz="0" w:space="0" w:color="auto"/>
            <w:left w:val="none" w:sz="0" w:space="0" w:color="auto"/>
            <w:bottom w:val="none" w:sz="0" w:space="0" w:color="auto"/>
            <w:right w:val="none" w:sz="0" w:space="0" w:color="auto"/>
          </w:divBdr>
        </w:div>
        <w:div w:id="2091465667">
          <w:marLeft w:val="640"/>
          <w:marRight w:val="0"/>
          <w:marTop w:val="0"/>
          <w:marBottom w:val="0"/>
          <w:divBdr>
            <w:top w:val="none" w:sz="0" w:space="0" w:color="auto"/>
            <w:left w:val="none" w:sz="0" w:space="0" w:color="auto"/>
            <w:bottom w:val="none" w:sz="0" w:space="0" w:color="auto"/>
            <w:right w:val="none" w:sz="0" w:space="0" w:color="auto"/>
          </w:divBdr>
        </w:div>
        <w:div w:id="1044987828">
          <w:marLeft w:val="640"/>
          <w:marRight w:val="0"/>
          <w:marTop w:val="0"/>
          <w:marBottom w:val="0"/>
          <w:divBdr>
            <w:top w:val="none" w:sz="0" w:space="0" w:color="auto"/>
            <w:left w:val="none" w:sz="0" w:space="0" w:color="auto"/>
            <w:bottom w:val="none" w:sz="0" w:space="0" w:color="auto"/>
            <w:right w:val="none" w:sz="0" w:space="0" w:color="auto"/>
          </w:divBdr>
        </w:div>
        <w:div w:id="1833830506">
          <w:marLeft w:val="640"/>
          <w:marRight w:val="0"/>
          <w:marTop w:val="0"/>
          <w:marBottom w:val="0"/>
          <w:divBdr>
            <w:top w:val="none" w:sz="0" w:space="0" w:color="auto"/>
            <w:left w:val="none" w:sz="0" w:space="0" w:color="auto"/>
            <w:bottom w:val="none" w:sz="0" w:space="0" w:color="auto"/>
            <w:right w:val="none" w:sz="0" w:space="0" w:color="auto"/>
          </w:divBdr>
        </w:div>
        <w:div w:id="1671523057">
          <w:marLeft w:val="640"/>
          <w:marRight w:val="0"/>
          <w:marTop w:val="0"/>
          <w:marBottom w:val="0"/>
          <w:divBdr>
            <w:top w:val="none" w:sz="0" w:space="0" w:color="auto"/>
            <w:left w:val="none" w:sz="0" w:space="0" w:color="auto"/>
            <w:bottom w:val="none" w:sz="0" w:space="0" w:color="auto"/>
            <w:right w:val="none" w:sz="0" w:space="0" w:color="auto"/>
          </w:divBdr>
        </w:div>
        <w:div w:id="1122766412">
          <w:marLeft w:val="640"/>
          <w:marRight w:val="0"/>
          <w:marTop w:val="0"/>
          <w:marBottom w:val="0"/>
          <w:divBdr>
            <w:top w:val="none" w:sz="0" w:space="0" w:color="auto"/>
            <w:left w:val="none" w:sz="0" w:space="0" w:color="auto"/>
            <w:bottom w:val="none" w:sz="0" w:space="0" w:color="auto"/>
            <w:right w:val="none" w:sz="0" w:space="0" w:color="auto"/>
          </w:divBdr>
        </w:div>
        <w:div w:id="2014839780">
          <w:marLeft w:val="640"/>
          <w:marRight w:val="0"/>
          <w:marTop w:val="0"/>
          <w:marBottom w:val="0"/>
          <w:divBdr>
            <w:top w:val="none" w:sz="0" w:space="0" w:color="auto"/>
            <w:left w:val="none" w:sz="0" w:space="0" w:color="auto"/>
            <w:bottom w:val="none" w:sz="0" w:space="0" w:color="auto"/>
            <w:right w:val="none" w:sz="0" w:space="0" w:color="auto"/>
          </w:divBdr>
        </w:div>
        <w:div w:id="1343705037">
          <w:marLeft w:val="640"/>
          <w:marRight w:val="0"/>
          <w:marTop w:val="0"/>
          <w:marBottom w:val="0"/>
          <w:divBdr>
            <w:top w:val="none" w:sz="0" w:space="0" w:color="auto"/>
            <w:left w:val="none" w:sz="0" w:space="0" w:color="auto"/>
            <w:bottom w:val="none" w:sz="0" w:space="0" w:color="auto"/>
            <w:right w:val="none" w:sz="0" w:space="0" w:color="auto"/>
          </w:divBdr>
        </w:div>
        <w:div w:id="273024159">
          <w:marLeft w:val="640"/>
          <w:marRight w:val="0"/>
          <w:marTop w:val="0"/>
          <w:marBottom w:val="0"/>
          <w:divBdr>
            <w:top w:val="none" w:sz="0" w:space="0" w:color="auto"/>
            <w:left w:val="none" w:sz="0" w:space="0" w:color="auto"/>
            <w:bottom w:val="none" w:sz="0" w:space="0" w:color="auto"/>
            <w:right w:val="none" w:sz="0" w:space="0" w:color="auto"/>
          </w:divBdr>
        </w:div>
        <w:div w:id="1665813327">
          <w:marLeft w:val="640"/>
          <w:marRight w:val="0"/>
          <w:marTop w:val="0"/>
          <w:marBottom w:val="0"/>
          <w:divBdr>
            <w:top w:val="none" w:sz="0" w:space="0" w:color="auto"/>
            <w:left w:val="none" w:sz="0" w:space="0" w:color="auto"/>
            <w:bottom w:val="none" w:sz="0" w:space="0" w:color="auto"/>
            <w:right w:val="none" w:sz="0" w:space="0" w:color="auto"/>
          </w:divBdr>
        </w:div>
        <w:div w:id="814567980">
          <w:marLeft w:val="640"/>
          <w:marRight w:val="0"/>
          <w:marTop w:val="0"/>
          <w:marBottom w:val="0"/>
          <w:divBdr>
            <w:top w:val="none" w:sz="0" w:space="0" w:color="auto"/>
            <w:left w:val="none" w:sz="0" w:space="0" w:color="auto"/>
            <w:bottom w:val="none" w:sz="0" w:space="0" w:color="auto"/>
            <w:right w:val="none" w:sz="0" w:space="0" w:color="auto"/>
          </w:divBdr>
        </w:div>
        <w:div w:id="68386204">
          <w:marLeft w:val="640"/>
          <w:marRight w:val="0"/>
          <w:marTop w:val="0"/>
          <w:marBottom w:val="0"/>
          <w:divBdr>
            <w:top w:val="none" w:sz="0" w:space="0" w:color="auto"/>
            <w:left w:val="none" w:sz="0" w:space="0" w:color="auto"/>
            <w:bottom w:val="none" w:sz="0" w:space="0" w:color="auto"/>
            <w:right w:val="none" w:sz="0" w:space="0" w:color="auto"/>
          </w:divBdr>
        </w:div>
        <w:div w:id="1943954828">
          <w:marLeft w:val="640"/>
          <w:marRight w:val="0"/>
          <w:marTop w:val="0"/>
          <w:marBottom w:val="0"/>
          <w:divBdr>
            <w:top w:val="none" w:sz="0" w:space="0" w:color="auto"/>
            <w:left w:val="none" w:sz="0" w:space="0" w:color="auto"/>
            <w:bottom w:val="none" w:sz="0" w:space="0" w:color="auto"/>
            <w:right w:val="none" w:sz="0" w:space="0" w:color="auto"/>
          </w:divBdr>
        </w:div>
        <w:div w:id="1094277381">
          <w:marLeft w:val="640"/>
          <w:marRight w:val="0"/>
          <w:marTop w:val="0"/>
          <w:marBottom w:val="0"/>
          <w:divBdr>
            <w:top w:val="none" w:sz="0" w:space="0" w:color="auto"/>
            <w:left w:val="none" w:sz="0" w:space="0" w:color="auto"/>
            <w:bottom w:val="none" w:sz="0" w:space="0" w:color="auto"/>
            <w:right w:val="none" w:sz="0" w:space="0" w:color="auto"/>
          </w:divBdr>
        </w:div>
        <w:div w:id="1067220645">
          <w:marLeft w:val="640"/>
          <w:marRight w:val="0"/>
          <w:marTop w:val="0"/>
          <w:marBottom w:val="0"/>
          <w:divBdr>
            <w:top w:val="none" w:sz="0" w:space="0" w:color="auto"/>
            <w:left w:val="none" w:sz="0" w:space="0" w:color="auto"/>
            <w:bottom w:val="none" w:sz="0" w:space="0" w:color="auto"/>
            <w:right w:val="none" w:sz="0" w:space="0" w:color="auto"/>
          </w:divBdr>
        </w:div>
        <w:div w:id="1041981352">
          <w:marLeft w:val="640"/>
          <w:marRight w:val="0"/>
          <w:marTop w:val="0"/>
          <w:marBottom w:val="0"/>
          <w:divBdr>
            <w:top w:val="none" w:sz="0" w:space="0" w:color="auto"/>
            <w:left w:val="none" w:sz="0" w:space="0" w:color="auto"/>
            <w:bottom w:val="none" w:sz="0" w:space="0" w:color="auto"/>
            <w:right w:val="none" w:sz="0" w:space="0" w:color="auto"/>
          </w:divBdr>
        </w:div>
        <w:div w:id="1649479945">
          <w:marLeft w:val="640"/>
          <w:marRight w:val="0"/>
          <w:marTop w:val="0"/>
          <w:marBottom w:val="0"/>
          <w:divBdr>
            <w:top w:val="none" w:sz="0" w:space="0" w:color="auto"/>
            <w:left w:val="none" w:sz="0" w:space="0" w:color="auto"/>
            <w:bottom w:val="none" w:sz="0" w:space="0" w:color="auto"/>
            <w:right w:val="none" w:sz="0" w:space="0" w:color="auto"/>
          </w:divBdr>
        </w:div>
        <w:div w:id="59063758">
          <w:marLeft w:val="640"/>
          <w:marRight w:val="0"/>
          <w:marTop w:val="0"/>
          <w:marBottom w:val="0"/>
          <w:divBdr>
            <w:top w:val="none" w:sz="0" w:space="0" w:color="auto"/>
            <w:left w:val="none" w:sz="0" w:space="0" w:color="auto"/>
            <w:bottom w:val="none" w:sz="0" w:space="0" w:color="auto"/>
            <w:right w:val="none" w:sz="0" w:space="0" w:color="auto"/>
          </w:divBdr>
        </w:div>
        <w:div w:id="605695907">
          <w:marLeft w:val="640"/>
          <w:marRight w:val="0"/>
          <w:marTop w:val="0"/>
          <w:marBottom w:val="0"/>
          <w:divBdr>
            <w:top w:val="none" w:sz="0" w:space="0" w:color="auto"/>
            <w:left w:val="none" w:sz="0" w:space="0" w:color="auto"/>
            <w:bottom w:val="none" w:sz="0" w:space="0" w:color="auto"/>
            <w:right w:val="none" w:sz="0" w:space="0" w:color="auto"/>
          </w:divBdr>
        </w:div>
        <w:div w:id="124274430">
          <w:marLeft w:val="640"/>
          <w:marRight w:val="0"/>
          <w:marTop w:val="0"/>
          <w:marBottom w:val="0"/>
          <w:divBdr>
            <w:top w:val="none" w:sz="0" w:space="0" w:color="auto"/>
            <w:left w:val="none" w:sz="0" w:space="0" w:color="auto"/>
            <w:bottom w:val="none" w:sz="0" w:space="0" w:color="auto"/>
            <w:right w:val="none" w:sz="0" w:space="0" w:color="auto"/>
          </w:divBdr>
        </w:div>
        <w:div w:id="229196551">
          <w:marLeft w:val="640"/>
          <w:marRight w:val="0"/>
          <w:marTop w:val="0"/>
          <w:marBottom w:val="0"/>
          <w:divBdr>
            <w:top w:val="none" w:sz="0" w:space="0" w:color="auto"/>
            <w:left w:val="none" w:sz="0" w:space="0" w:color="auto"/>
            <w:bottom w:val="none" w:sz="0" w:space="0" w:color="auto"/>
            <w:right w:val="none" w:sz="0" w:space="0" w:color="auto"/>
          </w:divBdr>
        </w:div>
        <w:div w:id="1846437802">
          <w:marLeft w:val="640"/>
          <w:marRight w:val="0"/>
          <w:marTop w:val="0"/>
          <w:marBottom w:val="0"/>
          <w:divBdr>
            <w:top w:val="none" w:sz="0" w:space="0" w:color="auto"/>
            <w:left w:val="none" w:sz="0" w:space="0" w:color="auto"/>
            <w:bottom w:val="none" w:sz="0" w:space="0" w:color="auto"/>
            <w:right w:val="none" w:sz="0" w:space="0" w:color="auto"/>
          </w:divBdr>
        </w:div>
        <w:div w:id="2037340325">
          <w:marLeft w:val="640"/>
          <w:marRight w:val="0"/>
          <w:marTop w:val="0"/>
          <w:marBottom w:val="0"/>
          <w:divBdr>
            <w:top w:val="none" w:sz="0" w:space="0" w:color="auto"/>
            <w:left w:val="none" w:sz="0" w:space="0" w:color="auto"/>
            <w:bottom w:val="none" w:sz="0" w:space="0" w:color="auto"/>
            <w:right w:val="none" w:sz="0" w:space="0" w:color="auto"/>
          </w:divBdr>
        </w:div>
        <w:div w:id="1591162589">
          <w:marLeft w:val="640"/>
          <w:marRight w:val="0"/>
          <w:marTop w:val="0"/>
          <w:marBottom w:val="0"/>
          <w:divBdr>
            <w:top w:val="none" w:sz="0" w:space="0" w:color="auto"/>
            <w:left w:val="none" w:sz="0" w:space="0" w:color="auto"/>
            <w:bottom w:val="none" w:sz="0" w:space="0" w:color="auto"/>
            <w:right w:val="none" w:sz="0" w:space="0" w:color="auto"/>
          </w:divBdr>
        </w:div>
        <w:div w:id="1635066646">
          <w:marLeft w:val="640"/>
          <w:marRight w:val="0"/>
          <w:marTop w:val="0"/>
          <w:marBottom w:val="0"/>
          <w:divBdr>
            <w:top w:val="none" w:sz="0" w:space="0" w:color="auto"/>
            <w:left w:val="none" w:sz="0" w:space="0" w:color="auto"/>
            <w:bottom w:val="none" w:sz="0" w:space="0" w:color="auto"/>
            <w:right w:val="none" w:sz="0" w:space="0" w:color="auto"/>
          </w:divBdr>
        </w:div>
        <w:div w:id="385417878">
          <w:marLeft w:val="640"/>
          <w:marRight w:val="0"/>
          <w:marTop w:val="0"/>
          <w:marBottom w:val="0"/>
          <w:divBdr>
            <w:top w:val="none" w:sz="0" w:space="0" w:color="auto"/>
            <w:left w:val="none" w:sz="0" w:space="0" w:color="auto"/>
            <w:bottom w:val="none" w:sz="0" w:space="0" w:color="auto"/>
            <w:right w:val="none" w:sz="0" w:space="0" w:color="auto"/>
          </w:divBdr>
        </w:div>
        <w:div w:id="1035931519">
          <w:marLeft w:val="640"/>
          <w:marRight w:val="0"/>
          <w:marTop w:val="0"/>
          <w:marBottom w:val="0"/>
          <w:divBdr>
            <w:top w:val="none" w:sz="0" w:space="0" w:color="auto"/>
            <w:left w:val="none" w:sz="0" w:space="0" w:color="auto"/>
            <w:bottom w:val="none" w:sz="0" w:space="0" w:color="auto"/>
            <w:right w:val="none" w:sz="0" w:space="0" w:color="auto"/>
          </w:divBdr>
        </w:div>
        <w:div w:id="382097942">
          <w:marLeft w:val="640"/>
          <w:marRight w:val="0"/>
          <w:marTop w:val="0"/>
          <w:marBottom w:val="0"/>
          <w:divBdr>
            <w:top w:val="none" w:sz="0" w:space="0" w:color="auto"/>
            <w:left w:val="none" w:sz="0" w:space="0" w:color="auto"/>
            <w:bottom w:val="none" w:sz="0" w:space="0" w:color="auto"/>
            <w:right w:val="none" w:sz="0" w:space="0" w:color="auto"/>
          </w:divBdr>
        </w:div>
        <w:div w:id="348721489">
          <w:marLeft w:val="640"/>
          <w:marRight w:val="0"/>
          <w:marTop w:val="0"/>
          <w:marBottom w:val="0"/>
          <w:divBdr>
            <w:top w:val="none" w:sz="0" w:space="0" w:color="auto"/>
            <w:left w:val="none" w:sz="0" w:space="0" w:color="auto"/>
            <w:bottom w:val="none" w:sz="0" w:space="0" w:color="auto"/>
            <w:right w:val="none" w:sz="0" w:space="0" w:color="auto"/>
          </w:divBdr>
        </w:div>
        <w:div w:id="1775326084">
          <w:marLeft w:val="640"/>
          <w:marRight w:val="0"/>
          <w:marTop w:val="0"/>
          <w:marBottom w:val="0"/>
          <w:divBdr>
            <w:top w:val="none" w:sz="0" w:space="0" w:color="auto"/>
            <w:left w:val="none" w:sz="0" w:space="0" w:color="auto"/>
            <w:bottom w:val="none" w:sz="0" w:space="0" w:color="auto"/>
            <w:right w:val="none" w:sz="0" w:space="0" w:color="auto"/>
          </w:divBdr>
        </w:div>
        <w:div w:id="63071958">
          <w:marLeft w:val="640"/>
          <w:marRight w:val="0"/>
          <w:marTop w:val="0"/>
          <w:marBottom w:val="0"/>
          <w:divBdr>
            <w:top w:val="none" w:sz="0" w:space="0" w:color="auto"/>
            <w:left w:val="none" w:sz="0" w:space="0" w:color="auto"/>
            <w:bottom w:val="none" w:sz="0" w:space="0" w:color="auto"/>
            <w:right w:val="none" w:sz="0" w:space="0" w:color="auto"/>
          </w:divBdr>
        </w:div>
        <w:div w:id="1186364327">
          <w:marLeft w:val="640"/>
          <w:marRight w:val="0"/>
          <w:marTop w:val="0"/>
          <w:marBottom w:val="0"/>
          <w:divBdr>
            <w:top w:val="none" w:sz="0" w:space="0" w:color="auto"/>
            <w:left w:val="none" w:sz="0" w:space="0" w:color="auto"/>
            <w:bottom w:val="none" w:sz="0" w:space="0" w:color="auto"/>
            <w:right w:val="none" w:sz="0" w:space="0" w:color="auto"/>
          </w:divBdr>
        </w:div>
      </w:divsChild>
    </w:div>
    <w:div w:id="1879510827">
      <w:bodyDiv w:val="1"/>
      <w:marLeft w:val="0"/>
      <w:marRight w:val="0"/>
      <w:marTop w:val="0"/>
      <w:marBottom w:val="0"/>
      <w:divBdr>
        <w:top w:val="none" w:sz="0" w:space="0" w:color="auto"/>
        <w:left w:val="none" w:sz="0" w:space="0" w:color="auto"/>
        <w:bottom w:val="none" w:sz="0" w:space="0" w:color="auto"/>
        <w:right w:val="none" w:sz="0" w:space="0" w:color="auto"/>
      </w:divBdr>
      <w:divsChild>
        <w:div w:id="2090078061">
          <w:marLeft w:val="640"/>
          <w:marRight w:val="0"/>
          <w:marTop w:val="0"/>
          <w:marBottom w:val="0"/>
          <w:divBdr>
            <w:top w:val="none" w:sz="0" w:space="0" w:color="auto"/>
            <w:left w:val="none" w:sz="0" w:space="0" w:color="auto"/>
            <w:bottom w:val="none" w:sz="0" w:space="0" w:color="auto"/>
            <w:right w:val="none" w:sz="0" w:space="0" w:color="auto"/>
          </w:divBdr>
          <w:divsChild>
            <w:div w:id="746995861">
              <w:marLeft w:val="0"/>
              <w:marRight w:val="0"/>
              <w:marTop w:val="0"/>
              <w:marBottom w:val="0"/>
              <w:divBdr>
                <w:top w:val="none" w:sz="0" w:space="0" w:color="auto"/>
                <w:left w:val="none" w:sz="0" w:space="0" w:color="auto"/>
                <w:bottom w:val="none" w:sz="0" w:space="0" w:color="auto"/>
                <w:right w:val="none" w:sz="0" w:space="0" w:color="auto"/>
              </w:divBdr>
              <w:divsChild>
                <w:div w:id="820535173">
                  <w:marLeft w:val="640"/>
                  <w:marRight w:val="0"/>
                  <w:marTop w:val="0"/>
                  <w:marBottom w:val="0"/>
                  <w:divBdr>
                    <w:top w:val="none" w:sz="0" w:space="0" w:color="auto"/>
                    <w:left w:val="none" w:sz="0" w:space="0" w:color="auto"/>
                    <w:bottom w:val="none" w:sz="0" w:space="0" w:color="auto"/>
                    <w:right w:val="none" w:sz="0" w:space="0" w:color="auto"/>
                  </w:divBdr>
                </w:div>
                <w:div w:id="649942199">
                  <w:marLeft w:val="640"/>
                  <w:marRight w:val="0"/>
                  <w:marTop w:val="0"/>
                  <w:marBottom w:val="0"/>
                  <w:divBdr>
                    <w:top w:val="none" w:sz="0" w:space="0" w:color="auto"/>
                    <w:left w:val="none" w:sz="0" w:space="0" w:color="auto"/>
                    <w:bottom w:val="none" w:sz="0" w:space="0" w:color="auto"/>
                    <w:right w:val="none" w:sz="0" w:space="0" w:color="auto"/>
                  </w:divBdr>
                </w:div>
                <w:div w:id="2127579537">
                  <w:marLeft w:val="640"/>
                  <w:marRight w:val="0"/>
                  <w:marTop w:val="0"/>
                  <w:marBottom w:val="0"/>
                  <w:divBdr>
                    <w:top w:val="none" w:sz="0" w:space="0" w:color="auto"/>
                    <w:left w:val="none" w:sz="0" w:space="0" w:color="auto"/>
                    <w:bottom w:val="none" w:sz="0" w:space="0" w:color="auto"/>
                    <w:right w:val="none" w:sz="0" w:space="0" w:color="auto"/>
                  </w:divBdr>
                </w:div>
                <w:div w:id="1416777698">
                  <w:marLeft w:val="640"/>
                  <w:marRight w:val="0"/>
                  <w:marTop w:val="0"/>
                  <w:marBottom w:val="0"/>
                  <w:divBdr>
                    <w:top w:val="none" w:sz="0" w:space="0" w:color="auto"/>
                    <w:left w:val="none" w:sz="0" w:space="0" w:color="auto"/>
                    <w:bottom w:val="none" w:sz="0" w:space="0" w:color="auto"/>
                    <w:right w:val="none" w:sz="0" w:space="0" w:color="auto"/>
                  </w:divBdr>
                </w:div>
                <w:div w:id="1081608447">
                  <w:marLeft w:val="640"/>
                  <w:marRight w:val="0"/>
                  <w:marTop w:val="0"/>
                  <w:marBottom w:val="0"/>
                  <w:divBdr>
                    <w:top w:val="none" w:sz="0" w:space="0" w:color="auto"/>
                    <w:left w:val="none" w:sz="0" w:space="0" w:color="auto"/>
                    <w:bottom w:val="none" w:sz="0" w:space="0" w:color="auto"/>
                    <w:right w:val="none" w:sz="0" w:space="0" w:color="auto"/>
                  </w:divBdr>
                </w:div>
                <w:div w:id="932975503">
                  <w:marLeft w:val="640"/>
                  <w:marRight w:val="0"/>
                  <w:marTop w:val="0"/>
                  <w:marBottom w:val="0"/>
                  <w:divBdr>
                    <w:top w:val="none" w:sz="0" w:space="0" w:color="auto"/>
                    <w:left w:val="none" w:sz="0" w:space="0" w:color="auto"/>
                    <w:bottom w:val="none" w:sz="0" w:space="0" w:color="auto"/>
                    <w:right w:val="none" w:sz="0" w:space="0" w:color="auto"/>
                  </w:divBdr>
                </w:div>
                <w:div w:id="1747072676">
                  <w:marLeft w:val="640"/>
                  <w:marRight w:val="0"/>
                  <w:marTop w:val="0"/>
                  <w:marBottom w:val="0"/>
                  <w:divBdr>
                    <w:top w:val="none" w:sz="0" w:space="0" w:color="auto"/>
                    <w:left w:val="none" w:sz="0" w:space="0" w:color="auto"/>
                    <w:bottom w:val="none" w:sz="0" w:space="0" w:color="auto"/>
                    <w:right w:val="none" w:sz="0" w:space="0" w:color="auto"/>
                  </w:divBdr>
                </w:div>
                <w:div w:id="1351375209">
                  <w:marLeft w:val="640"/>
                  <w:marRight w:val="0"/>
                  <w:marTop w:val="0"/>
                  <w:marBottom w:val="0"/>
                  <w:divBdr>
                    <w:top w:val="none" w:sz="0" w:space="0" w:color="auto"/>
                    <w:left w:val="none" w:sz="0" w:space="0" w:color="auto"/>
                    <w:bottom w:val="none" w:sz="0" w:space="0" w:color="auto"/>
                    <w:right w:val="none" w:sz="0" w:space="0" w:color="auto"/>
                  </w:divBdr>
                </w:div>
                <w:div w:id="659427504">
                  <w:marLeft w:val="640"/>
                  <w:marRight w:val="0"/>
                  <w:marTop w:val="0"/>
                  <w:marBottom w:val="0"/>
                  <w:divBdr>
                    <w:top w:val="none" w:sz="0" w:space="0" w:color="auto"/>
                    <w:left w:val="none" w:sz="0" w:space="0" w:color="auto"/>
                    <w:bottom w:val="none" w:sz="0" w:space="0" w:color="auto"/>
                    <w:right w:val="none" w:sz="0" w:space="0" w:color="auto"/>
                  </w:divBdr>
                </w:div>
                <w:div w:id="1178078484">
                  <w:marLeft w:val="640"/>
                  <w:marRight w:val="0"/>
                  <w:marTop w:val="0"/>
                  <w:marBottom w:val="0"/>
                  <w:divBdr>
                    <w:top w:val="none" w:sz="0" w:space="0" w:color="auto"/>
                    <w:left w:val="none" w:sz="0" w:space="0" w:color="auto"/>
                    <w:bottom w:val="none" w:sz="0" w:space="0" w:color="auto"/>
                    <w:right w:val="none" w:sz="0" w:space="0" w:color="auto"/>
                  </w:divBdr>
                </w:div>
                <w:div w:id="1319071991">
                  <w:marLeft w:val="640"/>
                  <w:marRight w:val="0"/>
                  <w:marTop w:val="0"/>
                  <w:marBottom w:val="0"/>
                  <w:divBdr>
                    <w:top w:val="none" w:sz="0" w:space="0" w:color="auto"/>
                    <w:left w:val="none" w:sz="0" w:space="0" w:color="auto"/>
                    <w:bottom w:val="none" w:sz="0" w:space="0" w:color="auto"/>
                    <w:right w:val="none" w:sz="0" w:space="0" w:color="auto"/>
                  </w:divBdr>
                </w:div>
                <w:div w:id="1497258720">
                  <w:marLeft w:val="640"/>
                  <w:marRight w:val="0"/>
                  <w:marTop w:val="0"/>
                  <w:marBottom w:val="0"/>
                  <w:divBdr>
                    <w:top w:val="none" w:sz="0" w:space="0" w:color="auto"/>
                    <w:left w:val="none" w:sz="0" w:space="0" w:color="auto"/>
                    <w:bottom w:val="none" w:sz="0" w:space="0" w:color="auto"/>
                    <w:right w:val="none" w:sz="0" w:space="0" w:color="auto"/>
                  </w:divBdr>
                </w:div>
                <w:div w:id="2031027600">
                  <w:marLeft w:val="640"/>
                  <w:marRight w:val="0"/>
                  <w:marTop w:val="0"/>
                  <w:marBottom w:val="0"/>
                  <w:divBdr>
                    <w:top w:val="none" w:sz="0" w:space="0" w:color="auto"/>
                    <w:left w:val="none" w:sz="0" w:space="0" w:color="auto"/>
                    <w:bottom w:val="none" w:sz="0" w:space="0" w:color="auto"/>
                    <w:right w:val="none" w:sz="0" w:space="0" w:color="auto"/>
                  </w:divBdr>
                </w:div>
                <w:div w:id="1651249598">
                  <w:marLeft w:val="640"/>
                  <w:marRight w:val="0"/>
                  <w:marTop w:val="0"/>
                  <w:marBottom w:val="0"/>
                  <w:divBdr>
                    <w:top w:val="none" w:sz="0" w:space="0" w:color="auto"/>
                    <w:left w:val="none" w:sz="0" w:space="0" w:color="auto"/>
                    <w:bottom w:val="none" w:sz="0" w:space="0" w:color="auto"/>
                    <w:right w:val="none" w:sz="0" w:space="0" w:color="auto"/>
                  </w:divBdr>
                </w:div>
                <w:div w:id="977103278">
                  <w:marLeft w:val="640"/>
                  <w:marRight w:val="0"/>
                  <w:marTop w:val="0"/>
                  <w:marBottom w:val="0"/>
                  <w:divBdr>
                    <w:top w:val="none" w:sz="0" w:space="0" w:color="auto"/>
                    <w:left w:val="none" w:sz="0" w:space="0" w:color="auto"/>
                    <w:bottom w:val="none" w:sz="0" w:space="0" w:color="auto"/>
                    <w:right w:val="none" w:sz="0" w:space="0" w:color="auto"/>
                  </w:divBdr>
                </w:div>
                <w:div w:id="1560169886">
                  <w:marLeft w:val="640"/>
                  <w:marRight w:val="0"/>
                  <w:marTop w:val="0"/>
                  <w:marBottom w:val="0"/>
                  <w:divBdr>
                    <w:top w:val="none" w:sz="0" w:space="0" w:color="auto"/>
                    <w:left w:val="none" w:sz="0" w:space="0" w:color="auto"/>
                    <w:bottom w:val="none" w:sz="0" w:space="0" w:color="auto"/>
                    <w:right w:val="none" w:sz="0" w:space="0" w:color="auto"/>
                  </w:divBdr>
                </w:div>
                <w:div w:id="915168985">
                  <w:marLeft w:val="640"/>
                  <w:marRight w:val="0"/>
                  <w:marTop w:val="0"/>
                  <w:marBottom w:val="0"/>
                  <w:divBdr>
                    <w:top w:val="none" w:sz="0" w:space="0" w:color="auto"/>
                    <w:left w:val="none" w:sz="0" w:space="0" w:color="auto"/>
                    <w:bottom w:val="none" w:sz="0" w:space="0" w:color="auto"/>
                    <w:right w:val="none" w:sz="0" w:space="0" w:color="auto"/>
                  </w:divBdr>
                </w:div>
                <w:div w:id="1612518282">
                  <w:marLeft w:val="640"/>
                  <w:marRight w:val="0"/>
                  <w:marTop w:val="0"/>
                  <w:marBottom w:val="0"/>
                  <w:divBdr>
                    <w:top w:val="none" w:sz="0" w:space="0" w:color="auto"/>
                    <w:left w:val="none" w:sz="0" w:space="0" w:color="auto"/>
                    <w:bottom w:val="none" w:sz="0" w:space="0" w:color="auto"/>
                    <w:right w:val="none" w:sz="0" w:space="0" w:color="auto"/>
                  </w:divBdr>
                </w:div>
                <w:div w:id="278798002">
                  <w:marLeft w:val="640"/>
                  <w:marRight w:val="0"/>
                  <w:marTop w:val="0"/>
                  <w:marBottom w:val="0"/>
                  <w:divBdr>
                    <w:top w:val="none" w:sz="0" w:space="0" w:color="auto"/>
                    <w:left w:val="none" w:sz="0" w:space="0" w:color="auto"/>
                    <w:bottom w:val="none" w:sz="0" w:space="0" w:color="auto"/>
                    <w:right w:val="none" w:sz="0" w:space="0" w:color="auto"/>
                  </w:divBdr>
                </w:div>
                <w:div w:id="348681270">
                  <w:marLeft w:val="640"/>
                  <w:marRight w:val="0"/>
                  <w:marTop w:val="0"/>
                  <w:marBottom w:val="0"/>
                  <w:divBdr>
                    <w:top w:val="none" w:sz="0" w:space="0" w:color="auto"/>
                    <w:left w:val="none" w:sz="0" w:space="0" w:color="auto"/>
                    <w:bottom w:val="none" w:sz="0" w:space="0" w:color="auto"/>
                    <w:right w:val="none" w:sz="0" w:space="0" w:color="auto"/>
                  </w:divBdr>
                </w:div>
                <w:div w:id="1684742012">
                  <w:marLeft w:val="640"/>
                  <w:marRight w:val="0"/>
                  <w:marTop w:val="0"/>
                  <w:marBottom w:val="0"/>
                  <w:divBdr>
                    <w:top w:val="none" w:sz="0" w:space="0" w:color="auto"/>
                    <w:left w:val="none" w:sz="0" w:space="0" w:color="auto"/>
                    <w:bottom w:val="none" w:sz="0" w:space="0" w:color="auto"/>
                    <w:right w:val="none" w:sz="0" w:space="0" w:color="auto"/>
                  </w:divBdr>
                </w:div>
                <w:div w:id="1982230944">
                  <w:marLeft w:val="640"/>
                  <w:marRight w:val="0"/>
                  <w:marTop w:val="0"/>
                  <w:marBottom w:val="0"/>
                  <w:divBdr>
                    <w:top w:val="none" w:sz="0" w:space="0" w:color="auto"/>
                    <w:left w:val="none" w:sz="0" w:space="0" w:color="auto"/>
                    <w:bottom w:val="none" w:sz="0" w:space="0" w:color="auto"/>
                    <w:right w:val="none" w:sz="0" w:space="0" w:color="auto"/>
                  </w:divBdr>
                </w:div>
                <w:div w:id="767391261">
                  <w:marLeft w:val="640"/>
                  <w:marRight w:val="0"/>
                  <w:marTop w:val="0"/>
                  <w:marBottom w:val="0"/>
                  <w:divBdr>
                    <w:top w:val="none" w:sz="0" w:space="0" w:color="auto"/>
                    <w:left w:val="none" w:sz="0" w:space="0" w:color="auto"/>
                    <w:bottom w:val="none" w:sz="0" w:space="0" w:color="auto"/>
                    <w:right w:val="none" w:sz="0" w:space="0" w:color="auto"/>
                  </w:divBdr>
                </w:div>
                <w:div w:id="1390811649">
                  <w:marLeft w:val="640"/>
                  <w:marRight w:val="0"/>
                  <w:marTop w:val="0"/>
                  <w:marBottom w:val="0"/>
                  <w:divBdr>
                    <w:top w:val="none" w:sz="0" w:space="0" w:color="auto"/>
                    <w:left w:val="none" w:sz="0" w:space="0" w:color="auto"/>
                    <w:bottom w:val="none" w:sz="0" w:space="0" w:color="auto"/>
                    <w:right w:val="none" w:sz="0" w:space="0" w:color="auto"/>
                  </w:divBdr>
                </w:div>
                <w:div w:id="567615141">
                  <w:marLeft w:val="640"/>
                  <w:marRight w:val="0"/>
                  <w:marTop w:val="0"/>
                  <w:marBottom w:val="0"/>
                  <w:divBdr>
                    <w:top w:val="none" w:sz="0" w:space="0" w:color="auto"/>
                    <w:left w:val="none" w:sz="0" w:space="0" w:color="auto"/>
                    <w:bottom w:val="none" w:sz="0" w:space="0" w:color="auto"/>
                    <w:right w:val="none" w:sz="0" w:space="0" w:color="auto"/>
                  </w:divBdr>
                </w:div>
                <w:div w:id="1130175100">
                  <w:marLeft w:val="640"/>
                  <w:marRight w:val="0"/>
                  <w:marTop w:val="0"/>
                  <w:marBottom w:val="0"/>
                  <w:divBdr>
                    <w:top w:val="none" w:sz="0" w:space="0" w:color="auto"/>
                    <w:left w:val="none" w:sz="0" w:space="0" w:color="auto"/>
                    <w:bottom w:val="none" w:sz="0" w:space="0" w:color="auto"/>
                    <w:right w:val="none" w:sz="0" w:space="0" w:color="auto"/>
                  </w:divBdr>
                </w:div>
                <w:div w:id="656498301">
                  <w:marLeft w:val="640"/>
                  <w:marRight w:val="0"/>
                  <w:marTop w:val="0"/>
                  <w:marBottom w:val="0"/>
                  <w:divBdr>
                    <w:top w:val="none" w:sz="0" w:space="0" w:color="auto"/>
                    <w:left w:val="none" w:sz="0" w:space="0" w:color="auto"/>
                    <w:bottom w:val="none" w:sz="0" w:space="0" w:color="auto"/>
                    <w:right w:val="none" w:sz="0" w:space="0" w:color="auto"/>
                  </w:divBdr>
                </w:div>
                <w:div w:id="214780078">
                  <w:marLeft w:val="640"/>
                  <w:marRight w:val="0"/>
                  <w:marTop w:val="0"/>
                  <w:marBottom w:val="0"/>
                  <w:divBdr>
                    <w:top w:val="none" w:sz="0" w:space="0" w:color="auto"/>
                    <w:left w:val="none" w:sz="0" w:space="0" w:color="auto"/>
                    <w:bottom w:val="none" w:sz="0" w:space="0" w:color="auto"/>
                    <w:right w:val="none" w:sz="0" w:space="0" w:color="auto"/>
                  </w:divBdr>
                </w:div>
                <w:div w:id="1458530826">
                  <w:marLeft w:val="640"/>
                  <w:marRight w:val="0"/>
                  <w:marTop w:val="0"/>
                  <w:marBottom w:val="0"/>
                  <w:divBdr>
                    <w:top w:val="none" w:sz="0" w:space="0" w:color="auto"/>
                    <w:left w:val="none" w:sz="0" w:space="0" w:color="auto"/>
                    <w:bottom w:val="none" w:sz="0" w:space="0" w:color="auto"/>
                    <w:right w:val="none" w:sz="0" w:space="0" w:color="auto"/>
                  </w:divBdr>
                </w:div>
                <w:div w:id="468283262">
                  <w:marLeft w:val="640"/>
                  <w:marRight w:val="0"/>
                  <w:marTop w:val="0"/>
                  <w:marBottom w:val="0"/>
                  <w:divBdr>
                    <w:top w:val="none" w:sz="0" w:space="0" w:color="auto"/>
                    <w:left w:val="none" w:sz="0" w:space="0" w:color="auto"/>
                    <w:bottom w:val="none" w:sz="0" w:space="0" w:color="auto"/>
                    <w:right w:val="none" w:sz="0" w:space="0" w:color="auto"/>
                  </w:divBdr>
                </w:div>
                <w:div w:id="1358044754">
                  <w:marLeft w:val="640"/>
                  <w:marRight w:val="0"/>
                  <w:marTop w:val="0"/>
                  <w:marBottom w:val="0"/>
                  <w:divBdr>
                    <w:top w:val="none" w:sz="0" w:space="0" w:color="auto"/>
                    <w:left w:val="none" w:sz="0" w:space="0" w:color="auto"/>
                    <w:bottom w:val="none" w:sz="0" w:space="0" w:color="auto"/>
                    <w:right w:val="none" w:sz="0" w:space="0" w:color="auto"/>
                  </w:divBdr>
                </w:div>
                <w:div w:id="1092898637">
                  <w:marLeft w:val="640"/>
                  <w:marRight w:val="0"/>
                  <w:marTop w:val="0"/>
                  <w:marBottom w:val="0"/>
                  <w:divBdr>
                    <w:top w:val="none" w:sz="0" w:space="0" w:color="auto"/>
                    <w:left w:val="none" w:sz="0" w:space="0" w:color="auto"/>
                    <w:bottom w:val="none" w:sz="0" w:space="0" w:color="auto"/>
                    <w:right w:val="none" w:sz="0" w:space="0" w:color="auto"/>
                  </w:divBdr>
                </w:div>
                <w:div w:id="1558468276">
                  <w:marLeft w:val="640"/>
                  <w:marRight w:val="0"/>
                  <w:marTop w:val="0"/>
                  <w:marBottom w:val="0"/>
                  <w:divBdr>
                    <w:top w:val="none" w:sz="0" w:space="0" w:color="auto"/>
                    <w:left w:val="none" w:sz="0" w:space="0" w:color="auto"/>
                    <w:bottom w:val="none" w:sz="0" w:space="0" w:color="auto"/>
                    <w:right w:val="none" w:sz="0" w:space="0" w:color="auto"/>
                  </w:divBdr>
                </w:div>
                <w:div w:id="1538157773">
                  <w:marLeft w:val="640"/>
                  <w:marRight w:val="0"/>
                  <w:marTop w:val="0"/>
                  <w:marBottom w:val="0"/>
                  <w:divBdr>
                    <w:top w:val="none" w:sz="0" w:space="0" w:color="auto"/>
                    <w:left w:val="none" w:sz="0" w:space="0" w:color="auto"/>
                    <w:bottom w:val="none" w:sz="0" w:space="0" w:color="auto"/>
                    <w:right w:val="none" w:sz="0" w:space="0" w:color="auto"/>
                  </w:divBdr>
                </w:div>
                <w:div w:id="337735537">
                  <w:marLeft w:val="640"/>
                  <w:marRight w:val="0"/>
                  <w:marTop w:val="0"/>
                  <w:marBottom w:val="0"/>
                  <w:divBdr>
                    <w:top w:val="none" w:sz="0" w:space="0" w:color="auto"/>
                    <w:left w:val="none" w:sz="0" w:space="0" w:color="auto"/>
                    <w:bottom w:val="none" w:sz="0" w:space="0" w:color="auto"/>
                    <w:right w:val="none" w:sz="0" w:space="0" w:color="auto"/>
                  </w:divBdr>
                </w:div>
                <w:div w:id="1994065254">
                  <w:marLeft w:val="640"/>
                  <w:marRight w:val="0"/>
                  <w:marTop w:val="0"/>
                  <w:marBottom w:val="0"/>
                  <w:divBdr>
                    <w:top w:val="none" w:sz="0" w:space="0" w:color="auto"/>
                    <w:left w:val="none" w:sz="0" w:space="0" w:color="auto"/>
                    <w:bottom w:val="none" w:sz="0" w:space="0" w:color="auto"/>
                    <w:right w:val="none" w:sz="0" w:space="0" w:color="auto"/>
                  </w:divBdr>
                </w:div>
                <w:div w:id="637614129">
                  <w:marLeft w:val="640"/>
                  <w:marRight w:val="0"/>
                  <w:marTop w:val="0"/>
                  <w:marBottom w:val="0"/>
                  <w:divBdr>
                    <w:top w:val="none" w:sz="0" w:space="0" w:color="auto"/>
                    <w:left w:val="none" w:sz="0" w:space="0" w:color="auto"/>
                    <w:bottom w:val="none" w:sz="0" w:space="0" w:color="auto"/>
                    <w:right w:val="none" w:sz="0" w:space="0" w:color="auto"/>
                  </w:divBdr>
                </w:div>
                <w:div w:id="1240406940">
                  <w:marLeft w:val="640"/>
                  <w:marRight w:val="0"/>
                  <w:marTop w:val="0"/>
                  <w:marBottom w:val="0"/>
                  <w:divBdr>
                    <w:top w:val="none" w:sz="0" w:space="0" w:color="auto"/>
                    <w:left w:val="none" w:sz="0" w:space="0" w:color="auto"/>
                    <w:bottom w:val="none" w:sz="0" w:space="0" w:color="auto"/>
                    <w:right w:val="none" w:sz="0" w:space="0" w:color="auto"/>
                  </w:divBdr>
                </w:div>
                <w:div w:id="963462989">
                  <w:marLeft w:val="640"/>
                  <w:marRight w:val="0"/>
                  <w:marTop w:val="0"/>
                  <w:marBottom w:val="0"/>
                  <w:divBdr>
                    <w:top w:val="none" w:sz="0" w:space="0" w:color="auto"/>
                    <w:left w:val="none" w:sz="0" w:space="0" w:color="auto"/>
                    <w:bottom w:val="none" w:sz="0" w:space="0" w:color="auto"/>
                    <w:right w:val="none" w:sz="0" w:space="0" w:color="auto"/>
                  </w:divBdr>
                </w:div>
                <w:div w:id="1754620481">
                  <w:marLeft w:val="640"/>
                  <w:marRight w:val="0"/>
                  <w:marTop w:val="0"/>
                  <w:marBottom w:val="0"/>
                  <w:divBdr>
                    <w:top w:val="none" w:sz="0" w:space="0" w:color="auto"/>
                    <w:left w:val="none" w:sz="0" w:space="0" w:color="auto"/>
                    <w:bottom w:val="none" w:sz="0" w:space="0" w:color="auto"/>
                    <w:right w:val="none" w:sz="0" w:space="0" w:color="auto"/>
                  </w:divBdr>
                </w:div>
                <w:div w:id="63263037">
                  <w:marLeft w:val="640"/>
                  <w:marRight w:val="0"/>
                  <w:marTop w:val="0"/>
                  <w:marBottom w:val="0"/>
                  <w:divBdr>
                    <w:top w:val="none" w:sz="0" w:space="0" w:color="auto"/>
                    <w:left w:val="none" w:sz="0" w:space="0" w:color="auto"/>
                    <w:bottom w:val="none" w:sz="0" w:space="0" w:color="auto"/>
                    <w:right w:val="none" w:sz="0" w:space="0" w:color="auto"/>
                  </w:divBdr>
                </w:div>
                <w:div w:id="630139220">
                  <w:marLeft w:val="640"/>
                  <w:marRight w:val="0"/>
                  <w:marTop w:val="0"/>
                  <w:marBottom w:val="0"/>
                  <w:divBdr>
                    <w:top w:val="none" w:sz="0" w:space="0" w:color="auto"/>
                    <w:left w:val="none" w:sz="0" w:space="0" w:color="auto"/>
                    <w:bottom w:val="none" w:sz="0" w:space="0" w:color="auto"/>
                    <w:right w:val="none" w:sz="0" w:space="0" w:color="auto"/>
                  </w:divBdr>
                </w:div>
                <w:div w:id="445202671">
                  <w:marLeft w:val="640"/>
                  <w:marRight w:val="0"/>
                  <w:marTop w:val="0"/>
                  <w:marBottom w:val="0"/>
                  <w:divBdr>
                    <w:top w:val="none" w:sz="0" w:space="0" w:color="auto"/>
                    <w:left w:val="none" w:sz="0" w:space="0" w:color="auto"/>
                    <w:bottom w:val="none" w:sz="0" w:space="0" w:color="auto"/>
                    <w:right w:val="none" w:sz="0" w:space="0" w:color="auto"/>
                  </w:divBdr>
                </w:div>
              </w:divsChild>
            </w:div>
            <w:div w:id="1188299972">
              <w:marLeft w:val="0"/>
              <w:marRight w:val="0"/>
              <w:marTop w:val="0"/>
              <w:marBottom w:val="0"/>
              <w:divBdr>
                <w:top w:val="none" w:sz="0" w:space="0" w:color="auto"/>
                <w:left w:val="none" w:sz="0" w:space="0" w:color="auto"/>
                <w:bottom w:val="none" w:sz="0" w:space="0" w:color="auto"/>
                <w:right w:val="none" w:sz="0" w:space="0" w:color="auto"/>
              </w:divBdr>
              <w:divsChild>
                <w:div w:id="1876430978">
                  <w:marLeft w:val="640"/>
                  <w:marRight w:val="0"/>
                  <w:marTop w:val="0"/>
                  <w:marBottom w:val="0"/>
                  <w:divBdr>
                    <w:top w:val="none" w:sz="0" w:space="0" w:color="auto"/>
                    <w:left w:val="none" w:sz="0" w:space="0" w:color="auto"/>
                    <w:bottom w:val="none" w:sz="0" w:space="0" w:color="auto"/>
                    <w:right w:val="none" w:sz="0" w:space="0" w:color="auto"/>
                  </w:divBdr>
                </w:div>
                <w:div w:id="1466772377">
                  <w:marLeft w:val="640"/>
                  <w:marRight w:val="0"/>
                  <w:marTop w:val="0"/>
                  <w:marBottom w:val="0"/>
                  <w:divBdr>
                    <w:top w:val="none" w:sz="0" w:space="0" w:color="auto"/>
                    <w:left w:val="none" w:sz="0" w:space="0" w:color="auto"/>
                    <w:bottom w:val="none" w:sz="0" w:space="0" w:color="auto"/>
                    <w:right w:val="none" w:sz="0" w:space="0" w:color="auto"/>
                  </w:divBdr>
                </w:div>
                <w:div w:id="285041162">
                  <w:marLeft w:val="640"/>
                  <w:marRight w:val="0"/>
                  <w:marTop w:val="0"/>
                  <w:marBottom w:val="0"/>
                  <w:divBdr>
                    <w:top w:val="none" w:sz="0" w:space="0" w:color="auto"/>
                    <w:left w:val="none" w:sz="0" w:space="0" w:color="auto"/>
                    <w:bottom w:val="none" w:sz="0" w:space="0" w:color="auto"/>
                    <w:right w:val="none" w:sz="0" w:space="0" w:color="auto"/>
                  </w:divBdr>
                </w:div>
                <w:div w:id="1121531247">
                  <w:marLeft w:val="640"/>
                  <w:marRight w:val="0"/>
                  <w:marTop w:val="0"/>
                  <w:marBottom w:val="0"/>
                  <w:divBdr>
                    <w:top w:val="none" w:sz="0" w:space="0" w:color="auto"/>
                    <w:left w:val="none" w:sz="0" w:space="0" w:color="auto"/>
                    <w:bottom w:val="none" w:sz="0" w:space="0" w:color="auto"/>
                    <w:right w:val="none" w:sz="0" w:space="0" w:color="auto"/>
                  </w:divBdr>
                </w:div>
                <w:div w:id="239368172">
                  <w:marLeft w:val="640"/>
                  <w:marRight w:val="0"/>
                  <w:marTop w:val="0"/>
                  <w:marBottom w:val="0"/>
                  <w:divBdr>
                    <w:top w:val="none" w:sz="0" w:space="0" w:color="auto"/>
                    <w:left w:val="none" w:sz="0" w:space="0" w:color="auto"/>
                    <w:bottom w:val="none" w:sz="0" w:space="0" w:color="auto"/>
                    <w:right w:val="none" w:sz="0" w:space="0" w:color="auto"/>
                  </w:divBdr>
                </w:div>
                <w:div w:id="1201236381">
                  <w:marLeft w:val="640"/>
                  <w:marRight w:val="0"/>
                  <w:marTop w:val="0"/>
                  <w:marBottom w:val="0"/>
                  <w:divBdr>
                    <w:top w:val="none" w:sz="0" w:space="0" w:color="auto"/>
                    <w:left w:val="none" w:sz="0" w:space="0" w:color="auto"/>
                    <w:bottom w:val="none" w:sz="0" w:space="0" w:color="auto"/>
                    <w:right w:val="none" w:sz="0" w:space="0" w:color="auto"/>
                  </w:divBdr>
                </w:div>
                <w:div w:id="1434518103">
                  <w:marLeft w:val="640"/>
                  <w:marRight w:val="0"/>
                  <w:marTop w:val="0"/>
                  <w:marBottom w:val="0"/>
                  <w:divBdr>
                    <w:top w:val="none" w:sz="0" w:space="0" w:color="auto"/>
                    <w:left w:val="none" w:sz="0" w:space="0" w:color="auto"/>
                    <w:bottom w:val="none" w:sz="0" w:space="0" w:color="auto"/>
                    <w:right w:val="none" w:sz="0" w:space="0" w:color="auto"/>
                  </w:divBdr>
                </w:div>
                <w:div w:id="1501461277">
                  <w:marLeft w:val="640"/>
                  <w:marRight w:val="0"/>
                  <w:marTop w:val="0"/>
                  <w:marBottom w:val="0"/>
                  <w:divBdr>
                    <w:top w:val="none" w:sz="0" w:space="0" w:color="auto"/>
                    <w:left w:val="none" w:sz="0" w:space="0" w:color="auto"/>
                    <w:bottom w:val="none" w:sz="0" w:space="0" w:color="auto"/>
                    <w:right w:val="none" w:sz="0" w:space="0" w:color="auto"/>
                  </w:divBdr>
                </w:div>
                <w:div w:id="835077091">
                  <w:marLeft w:val="640"/>
                  <w:marRight w:val="0"/>
                  <w:marTop w:val="0"/>
                  <w:marBottom w:val="0"/>
                  <w:divBdr>
                    <w:top w:val="none" w:sz="0" w:space="0" w:color="auto"/>
                    <w:left w:val="none" w:sz="0" w:space="0" w:color="auto"/>
                    <w:bottom w:val="none" w:sz="0" w:space="0" w:color="auto"/>
                    <w:right w:val="none" w:sz="0" w:space="0" w:color="auto"/>
                  </w:divBdr>
                </w:div>
                <w:div w:id="2012758273">
                  <w:marLeft w:val="640"/>
                  <w:marRight w:val="0"/>
                  <w:marTop w:val="0"/>
                  <w:marBottom w:val="0"/>
                  <w:divBdr>
                    <w:top w:val="none" w:sz="0" w:space="0" w:color="auto"/>
                    <w:left w:val="none" w:sz="0" w:space="0" w:color="auto"/>
                    <w:bottom w:val="none" w:sz="0" w:space="0" w:color="auto"/>
                    <w:right w:val="none" w:sz="0" w:space="0" w:color="auto"/>
                  </w:divBdr>
                </w:div>
                <w:div w:id="1583644192">
                  <w:marLeft w:val="640"/>
                  <w:marRight w:val="0"/>
                  <w:marTop w:val="0"/>
                  <w:marBottom w:val="0"/>
                  <w:divBdr>
                    <w:top w:val="none" w:sz="0" w:space="0" w:color="auto"/>
                    <w:left w:val="none" w:sz="0" w:space="0" w:color="auto"/>
                    <w:bottom w:val="none" w:sz="0" w:space="0" w:color="auto"/>
                    <w:right w:val="none" w:sz="0" w:space="0" w:color="auto"/>
                  </w:divBdr>
                </w:div>
                <w:div w:id="785465467">
                  <w:marLeft w:val="640"/>
                  <w:marRight w:val="0"/>
                  <w:marTop w:val="0"/>
                  <w:marBottom w:val="0"/>
                  <w:divBdr>
                    <w:top w:val="none" w:sz="0" w:space="0" w:color="auto"/>
                    <w:left w:val="none" w:sz="0" w:space="0" w:color="auto"/>
                    <w:bottom w:val="none" w:sz="0" w:space="0" w:color="auto"/>
                    <w:right w:val="none" w:sz="0" w:space="0" w:color="auto"/>
                  </w:divBdr>
                </w:div>
                <w:div w:id="1359504599">
                  <w:marLeft w:val="640"/>
                  <w:marRight w:val="0"/>
                  <w:marTop w:val="0"/>
                  <w:marBottom w:val="0"/>
                  <w:divBdr>
                    <w:top w:val="none" w:sz="0" w:space="0" w:color="auto"/>
                    <w:left w:val="none" w:sz="0" w:space="0" w:color="auto"/>
                    <w:bottom w:val="none" w:sz="0" w:space="0" w:color="auto"/>
                    <w:right w:val="none" w:sz="0" w:space="0" w:color="auto"/>
                  </w:divBdr>
                </w:div>
                <w:div w:id="942804226">
                  <w:marLeft w:val="640"/>
                  <w:marRight w:val="0"/>
                  <w:marTop w:val="0"/>
                  <w:marBottom w:val="0"/>
                  <w:divBdr>
                    <w:top w:val="none" w:sz="0" w:space="0" w:color="auto"/>
                    <w:left w:val="none" w:sz="0" w:space="0" w:color="auto"/>
                    <w:bottom w:val="none" w:sz="0" w:space="0" w:color="auto"/>
                    <w:right w:val="none" w:sz="0" w:space="0" w:color="auto"/>
                  </w:divBdr>
                </w:div>
                <w:div w:id="32461862">
                  <w:marLeft w:val="640"/>
                  <w:marRight w:val="0"/>
                  <w:marTop w:val="0"/>
                  <w:marBottom w:val="0"/>
                  <w:divBdr>
                    <w:top w:val="none" w:sz="0" w:space="0" w:color="auto"/>
                    <w:left w:val="none" w:sz="0" w:space="0" w:color="auto"/>
                    <w:bottom w:val="none" w:sz="0" w:space="0" w:color="auto"/>
                    <w:right w:val="none" w:sz="0" w:space="0" w:color="auto"/>
                  </w:divBdr>
                </w:div>
                <w:div w:id="1317684566">
                  <w:marLeft w:val="640"/>
                  <w:marRight w:val="0"/>
                  <w:marTop w:val="0"/>
                  <w:marBottom w:val="0"/>
                  <w:divBdr>
                    <w:top w:val="none" w:sz="0" w:space="0" w:color="auto"/>
                    <w:left w:val="none" w:sz="0" w:space="0" w:color="auto"/>
                    <w:bottom w:val="none" w:sz="0" w:space="0" w:color="auto"/>
                    <w:right w:val="none" w:sz="0" w:space="0" w:color="auto"/>
                  </w:divBdr>
                </w:div>
                <w:div w:id="16198574">
                  <w:marLeft w:val="640"/>
                  <w:marRight w:val="0"/>
                  <w:marTop w:val="0"/>
                  <w:marBottom w:val="0"/>
                  <w:divBdr>
                    <w:top w:val="none" w:sz="0" w:space="0" w:color="auto"/>
                    <w:left w:val="none" w:sz="0" w:space="0" w:color="auto"/>
                    <w:bottom w:val="none" w:sz="0" w:space="0" w:color="auto"/>
                    <w:right w:val="none" w:sz="0" w:space="0" w:color="auto"/>
                  </w:divBdr>
                </w:div>
                <w:div w:id="1285501524">
                  <w:marLeft w:val="640"/>
                  <w:marRight w:val="0"/>
                  <w:marTop w:val="0"/>
                  <w:marBottom w:val="0"/>
                  <w:divBdr>
                    <w:top w:val="none" w:sz="0" w:space="0" w:color="auto"/>
                    <w:left w:val="none" w:sz="0" w:space="0" w:color="auto"/>
                    <w:bottom w:val="none" w:sz="0" w:space="0" w:color="auto"/>
                    <w:right w:val="none" w:sz="0" w:space="0" w:color="auto"/>
                  </w:divBdr>
                </w:div>
                <w:div w:id="1338800517">
                  <w:marLeft w:val="640"/>
                  <w:marRight w:val="0"/>
                  <w:marTop w:val="0"/>
                  <w:marBottom w:val="0"/>
                  <w:divBdr>
                    <w:top w:val="none" w:sz="0" w:space="0" w:color="auto"/>
                    <w:left w:val="none" w:sz="0" w:space="0" w:color="auto"/>
                    <w:bottom w:val="none" w:sz="0" w:space="0" w:color="auto"/>
                    <w:right w:val="none" w:sz="0" w:space="0" w:color="auto"/>
                  </w:divBdr>
                </w:div>
                <w:div w:id="2133402325">
                  <w:marLeft w:val="640"/>
                  <w:marRight w:val="0"/>
                  <w:marTop w:val="0"/>
                  <w:marBottom w:val="0"/>
                  <w:divBdr>
                    <w:top w:val="none" w:sz="0" w:space="0" w:color="auto"/>
                    <w:left w:val="none" w:sz="0" w:space="0" w:color="auto"/>
                    <w:bottom w:val="none" w:sz="0" w:space="0" w:color="auto"/>
                    <w:right w:val="none" w:sz="0" w:space="0" w:color="auto"/>
                  </w:divBdr>
                </w:div>
                <w:div w:id="1769931703">
                  <w:marLeft w:val="640"/>
                  <w:marRight w:val="0"/>
                  <w:marTop w:val="0"/>
                  <w:marBottom w:val="0"/>
                  <w:divBdr>
                    <w:top w:val="none" w:sz="0" w:space="0" w:color="auto"/>
                    <w:left w:val="none" w:sz="0" w:space="0" w:color="auto"/>
                    <w:bottom w:val="none" w:sz="0" w:space="0" w:color="auto"/>
                    <w:right w:val="none" w:sz="0" w:space="0" w:color="auto"/>
                  </w:divBdr>
                </w:div>
                <w:div w:id="125854019">
                  <w:marLeft w:val="640"/>
                  <w:marRight w:val="0"/>
                  <w:marTop w:val="0"/>
                  <w:marBottom w:val="0"/>
                  <w:divBdr>
                    <w:top w:val="none" w:sz="0" w:space="0" w:color="auto"/>
                    <w:left w:val="none" w:sz="0" w:space="0" w:color="auto"/>
                    <w:bottom w:val="none" w:sz="0" w:space="0" w:color="auto"/>
                    <w:right w:val="none" w:sz="0" w:space="0" w:color="auto"/>
                  </w:divBdr>
                </w:div>
                <w:div w:id="2139300930">
                  <w:marLeft w:val="640"/>
                  <w:marRight w:val="0"/>
                  <w:marTop w:val="0"/>
                  <w:marBottom w:val="0"/>
                  <w:divBdr>
                    <w:top w:val="none" w:sz="0" w:space="0" w:color="auto"/>
                    <w:left w:val="none" w:sz="0" w:space="0" w:color="auto"/>
                    <w:bottom w:val="none" w:sz="0" w:space="0" w:color="auto"/>
                    <w:right w:val="none" w:sz="0" w:space="0" w:color="auto"/>
                  </w:divBdr>
                </w:div>
                <w:div w:id="467631022">
                  <w:marLeft w:val="640"/>
                  <w:marRight w:val="0"/>
                  <w:marTop w:val="0"/>
                  <w:marBottom w:val="0"/>
                  <w:divBdr>
                    <w:top w:val="none" w:sz="0" w:space="0" w:color="auto"/>
                    <w:left w:val="none" w:sz="0" w:space="0" w:color="auto"/>
                    <w:bottom w:val="none" w:sz="0" w:space="0" w:color="auto"/>
                    <w:right w:val="none" w:sz="0" w:space="0" w:color="auto"/>
                  </w:divBdr>
                </w:div>
                <w:div w:id="2029286821">
                  <w:marLeft w:val="640"/>
                  <w:marRight w:val="0"/>
                  <w:marTop w:val="0"/>
                  <w:marBottom w:val="0"/>
                  <w:divBdr>
                    <w:top w:val="none" w:sz="0" w:space="0" w:color="auto"/>
                    <w:left w:val="none" w:sz="0" w:space="0" w:color="auto"/>
                    <w:bottom w:val="none" w:sz="0" w:space="0" w:color="auto"/>
                    <w:right w:val="none" w:sz="0" w:space="0" w:color="auto"/>
                  </w:divBdr>
                </w:div>
                <w:div w:id="1465154936">
                  <w:marLeft w:val="640"/>
                  <w:marRight w:val="0"/>
                  <w:marTop w:val="0"/>
                  <w:marBottom w:val="0"/>
                  <w:divBdr>
                    <w:top w:val="none" w:sz="0" w:space="0" w:color="auto"/>
                    <w:left w:val="none" w:sz="0" w:space="0" w:color="auto"/>
                    <w:bottom w:val="none" w:sz="0" w:space="0" w:color="auto"/>
                    <w:right w:val="none" w:sz="0" w:space="0" w:color="auto"/>
                  </w:divBdr>
                </w:div>
                <w:div w:id="233786021">
                  <w:marLeft w:val="640"/>
                  <w:marRight w:val="0"/>
                  <w:marTop w:val="0"/>
                  <w:marBottom w:val="0"/>
                  <w:divBdr>
                    <w:top w:val="none" w:sz="0" w:space="0" w:color="auto"/>
                    <w:left w:val="none" w:sz="0" w:space="0" w:color="auto"/>
                    <w:bottom w:val="none" w:sz="0" w:space="0" w:color="auto"/>
                    <w:right w:val="none" w:sz="0" w:space="0" w:color="auto"/>
                  </w:divBdr>
                </w:div>
                <w:div w:id="663707760">
                  <w:marLeft w:val="640"/>
                  <w:marRight w:val="0"/>
                  <w:marTop w:val="0"/>
                  <w:marBottom w:val="0"/>
                  <w:divBdr>
                    <w:top w:val="none" w:sz="0" w:space="0" w:color="auto"/>
                    <w:left w:val="none" w:sz="0" w:space="0" w:color="auto"/>
                    <w:bottom w:val="none" w:sz="0" w:space="0" w:color="auto"/>
                    <w:right w:val="none" w:sz="0" w:space="0" w:color="auto"/>
                  </w:divBdr>
                </w:div>
                <w:div w:id="1230455821">
                  <w:marLeft w:val="640"/>
                  <w:marRight w:val="0"/>
                  <w:marTop w:val="0"/>
                  <w:marBottom w:val="0"/>
                  <w:divBdr>
                    <w:top w:val="none" w:sz="0" w:space="0" w:color="auto"/>
                    <w:left w:val="none" w:sz="0" w:space="0" w:color="auto"/>
                    <w:bottom w:val="none" w:sz="0" w:space="0" w:color="auto"/>
                    <w:right w:val="none" w:sz="0" w:space="0" w:color="auto"/>
                  </w:divBdr>
                </w:div>
                <w:div w:id="1247030671">
                  <w:marLeft w:val="640"/>
                  <w:marRight w:val="0"/>
                  <w:marTop w:val="0"/>
                  <w:marBottom w:val="0"/>
                  <w:divBdr>
                    <w:top w:val="none" w:sz="0" w:space="0" w:color="auto"/>
                    <w:left w:val="none" w:sz="0" w:space="0" w:color="auto"/>
                    <w:bottom w:val="none" w:sz="0" w:space="0" w:color="auto"/>
                    <w:right w:val="none" w:sz="0" w:space="0" w:color="auto"/>
                  </w:divBdr>
                </w:div>
                <w:div w:id="1733385546">
                  <w:marLeft w:val="640"/>
                  <w:marRight w:val="0"/>
                  <w:marTop w:val="0"/>
                  <w:marBottom w:val="0"/>
                  <w:divBdr>
                    <w:top w:val="none" w:sz="0" w:space="0" w:color="auto"/>
                    <w:left w:val="none" w:sz="0" w:space="0" w:color="auto"/>
                    <w:bottom w:val="none" w:sz="0" w:space="0" w:color="auto"/>
                    <w:right w:val="none" w:sz="0" w:space="0" w:color="auto"/>
                  </w:divBdr>
                </w:div>
                <w:div w:id="286395993">
                  <w:marLeft w:val="640"/>
                  <w:marRight w:val="0"/>
                  <w:marTop w:val="0"/>
                  <w:marBottom w:val="0"/>
                  <w:divBdr>
                    <w:top w:val="none" w:sz="0" w:space="0" w:color="auto"/>
                    <w:left w:val="none" w:sz="0" w:space="0" w:color="auto"/>
                    <w:bottom w:val="none" w:sz="0" w:space="0" w:color="auto"/>
                    <w:right w:val="none" w:sz="0" w:space="0" w:color="auto"/>
                  </w:divBdr>
                </w:div>
                <w:div w:id="2035421177">
                  <w:marLeft w:val="640"/>
                  <w:marRight w:val="0"/>
                  <w:marTop w:val="0"/>
                  <w:marBottom w:val="0"/>
                  <w:divBdr>
                    <w:top w:val="none" w:sz="0" w:space="0" w:color="auto"/>
                    <w:left w:val="none" w:sz="0" w:space="0" w:color="auto"/>
                    <w:bottom w:val="none" w:sz="0" w:space="0" w:color="auto"/>
                    <w:right w:val="none" w:sz="0" w:space="0" w:color="auto"/>
                  </w:divBdr>
                </w:div>
                <w:div w:id="1350989158">
                  <w:marLeft w:val="640"/>
                  <w:marRight w:val="0"/>
                  <w:marTop w:val="0"/>
                  <w:marBottom w:val="0"/>
                  <w:divBdr>
                    <w:top w:val="none" w:sz="0" w:space="0" w:color="auto"/>
                    <w:left w:val="none" w:sz="0" w:space="0" w:color="auto"/>
                    <w:bottom w:val="none" w:sz="0" w:space="0" w:color="auto"/>
                    <w:right w:val="none" w:sz="0" w:space="0" w:color="auto"/>
                  </w:divBdr>
                </w:div>
                <w:div w:id="38827898">
                  <w:marLeft w:val="640"/>
                  <w:marRight w:val="0"/>
                  <w:marTop w:val="0"/>
                  <w:marBottom w:val="0"/>
                  <w:divBdr>
                    <w:top w:val="none" w:sz="0" w:space="0" w:color="auto"/>
                    <w:left w:val="none" w:sz="0" w:space="0" w:color="auto"/>
                    <w:bottom w:val="none" w:sz="0" w:space="0" w:color="auto"/>
                    <w:right w:val="none" w:sz="0" w:space="0" w:color="auto"/>
                  </w:divBdr>
                </w:div>
                <w:div w:id="1098478207">
                  <w:marLeft w:val="640"/>
                  <w:marRight w:val="0"/>
                  <w:marTop w:val="0"/>
                  <w:marBottom w:val="0"/>
                  <w:divBdr>
                    <w:top w:val="none" w:sz="0" w:space="0" w:color="auto"/>
                    <w:left w:val="none" w:sz="0" w:space="0" w:color="auto"/>
                    <w:bottom w:val="none" w:sz="0" w:space="0" w:color="auto"/>
                    <w:right w:val="none" w:sz="0" w:space="0" w:color="auto"/>
                  </w:divBdr>
                </w:div>
                <w:div w:id="338586473">
                  <w:marLeft w:val="640"/>
                  <w:marRight w:val="0"/>
                  <w:marTop w:val="0"/>
                  <w:marBottom w:val="0"/>
                  <w:divBdr>
                    <w:top w:val="none" w:sz="0" w:space="0" w:color="auto"/>
                    <w:left w:val="none" w:sz="0" w:space="0" w:color="auto"/>
                    <w:bottom w:val="none" w:sz="0" w:space="0" w:color="auto"/>
                    <w:right w:val="none" w:sz="0" w:space="0" w:color="auto"/>
                  </w:divBdr>
                </w:div>
                <w:div w:id="859667368">
                  <w:marLeft w:val="640"/>
                  <w:marRight w:val="0"/>
                  <w:marTop w:val="0"/>
                  <w:marBottom w:val="0"/>
                  <w:divBdr>
                    <w:top w:val="none" w:sz="0" w:space="0" w:color="auto"/>
                    <w:left w:val="none" w:sz="0" w:space="0" w:color="auto"/>
                    <w:bottom w:val="none" w:sz="0" w:space="0" w:color="auto"/>
                    <w:right w:val="none" w:sz="0" w:space="0" w:color="auto"/>
                  </w:divBdr>
                </w:div>
                <w:div w:id="437455664">
                  <w:marLeft w:val="640"/>
                  <w:marRight w:val="0"/>
                  <w:marTop w:val="0"/>
                  <w:marBottom w:val="0"/>
                  <w:divBdr>
                    <w:top w:val="none" w:sz="0" w:space="0" w:color="auto"/>
                    <w:left w:val="none" w:sz="0" w:space="0" w:color="auto"/>
                    <w:bottom w:val="none" w:sz="0" w:space="0" w:color="auto"/>
                    <w:right w:val="none" w:sz="0" w:space="0" w:color="auto"/>
                  </w:divBdr>
                </w:div>
                <w:div w:id="685518213">
                  <w:marLeft w:val="640"/>
                  <w:marRight w:val="0"/>
                  <w:marTop w:val="0"/>
                  <w:marBottom w:val="0"/>
                  <w:divBdr>
                    <w:top w:val="none" w:sz="0" w:space="0" w:color="auto"/>
                    <w:left w:val="none" w:sz="0" w:space="0" w:color="auto"/>
                    <w:bottom w:val="none" w:sz="0" w:space="0" w:color="auto"/>
                    <w:right w:val="none" w:sz="0" w:space="0" w:color="auto"/>
                  </w:divBdr>
                </w:div>
                <w:div w:id="1554999947">
                  <w:marLeft w:val="640"/>
                  <w:marRight w:val="0"/>
                  <w:marTop w:val="0"/>
                  <w:marBottom w:val="0"/>
                  <w:divBdr>
                    <w:top w:val="none" w:sz="0" w:space="0" w:color="auto"/>
                    <w:left w:val="none" w:sz="0" w:space="0" w:color="auto"/>
                    <w:bottom w:val="none" w:sz="0" w:space="0" w:color="auto"/>
                    <w:right w:val="none" w:sz="0" w:space="0" w:color="auto"/>
                  </w:divBdr>
                </w:div>
                <w:div w:id="1856766262">
                  <w:marLeft w:val="640"/>
                  <w:marRight w:val="0"/>
                  <w:marTop w:val="0"/>
                  <w:marBottom w:val="0"/>
                  <w:divBdr>
                    <w:top w:val="none" w:sz="0" w:space="0" w:color="auto"/>
                    <w:left w:val="none" w:sz="0" w:space="0" w:color="auto"/>
                    <w:bottom w:val="none" w:sz="0" w:space="0" w:color="auto"/>
                    <w:right w:val="none" w:sz="0" w:space="0" w:color="auto"/>
                  </w:divBdr>
                </w:div>
                <w:div w:id="66879228">
                  <w:marLeft w:val="640"/>
                  <w:marRight w:val="0"/>
                  <w:marTop w:val="0"/>
                  <w:marBottom w:val="0"/>
                  <w:divBdr>
                    <w:top w:val="none" w:sz="0" w:space="0" w:color="auto"/>
                    <w:left w:val="none" w:sz="0" w:space="0" w:color="auto"/>
                    <w:bottom w:val="none" w:sz="0" w:space="0" w:color="auto"/>
                    <w:right w:val="none" w:sz="0" w:space="0" w:color="auto"/>
                  </w:divBdr>
                </w:div>
              </w:divsChild>
            </w:div>
            <w:div w:id="1365523851">
              <w:marLeft w:val="0"/>
              <w:marRight w:val="0"/>
              <w:marTop w:val="0"/>
              <w:marBottom w:val="0"/>
              <w:divBdr>
                <w:top w:val="none" w:sz="0" w:space="0" w:color="auto"/>
                <w:left w:val="none" w:sz="0" w:space="0" w:color="auto"/>
                <w:bottom w:val="none" w:sz="0" w:space="0" w:color="auto"/>
                <w:right w:val="none" w:sz="0" w:space="0" w:color="auto"/>
              </w:divBdr>
              <w:divsChild>
                <w:div w:id="905992675">
                  <w:marLeft w:val="640"/>
                  <w:marRight w:val="0"/>
                  <w:marTop w:val="0"/>
                  <w:marBottom w:val="0"/>
                  <w:divBdr>
                    <w:top w:val="none" w:sz="0" w:space="0" w:color="auto"/>
                    <w:left w:val="none" w:sz="0" w:space="0" w:color="auto"/>
                    <w:bottom w:val="none" w:sz="0" w:space="0" w:color="auto"/>
                    <w:right w:val="none" w:sz="0" w:space="0" w:color="auto"/>
                  </w:divBdr>
                </w:div>
                <w:div w:id="2045715726">
                  <w:marLeft w:val="640"/>
                  <w:marRight w:val="0"/>
                  <w:marTop w:val="0"/>
                  <w:marBottom w:val="0"/>
                  <w:divBdr>
                    <w:top w:val="none" w:sz="0" w:space="0" w:color="auto"/>
                    <w:left w:val="none" w:sz="0" w:space="0" w:color="auto"/>
                    <w:bottom w:val="none" w:sz="0" w:space="0" w:color="auto"/>
                    <w:right w:val="none" w:sz="0" w:space="0" w:color="auto"/>
                  </w:divBdr>
                </w:div>
                <w:div w:id="519979255">
                  <w:marLeft w:val="640"/>
                  <w:marRight w:val="0"/>
                  <w:marTop w:val="0"/>
                  <w:marBottom w:val="0"/>
                  <w:divBdr>
                    <w:top w:val="none" w:sz="0" w:space="0" w:color="auto"/>
                    <w:left w:val="none" w:sz="0" w:space="0" w:color="auto"/>
                    <w:bottom w:val="none" w:sz="0" w:space="0" w:color="auto"/>
                    <w:right w:val="none" w:sz="0" w:space="0" w:color="auto"/>
                  </w:divBdr>
                </w:div>
                <w:div w:id="1886211808">
                  <w:marLeft w:val="640"/>
                  <w:marRight w:val="0"/>
                  <w:marTop w:val="0"/>
                  <w:marBottom w:val="0"/>
                  <w:divBdr>
                    <w:top w:val="none" w:sz="0" w:space="0" w:color="auto"/>
                    <w:left w:val="none" w:sz="0" w:space="0" w:color="auto"/>
                    <w:bottom w:val="none" w:sz="0" w:space="0" w:color="auto"/>
                    <w:right w:val="none" w:sz="0" w:space="0" w:color="auto"/>
                  </w:divBdr>
                </w:div>
                <w:div w:id="16394708">
                  <w:marLeft w:val="640"/>
                  <w:marRight w:val="0"/>
                  <w:marTop w:val="0"/>
                  <w:marBottom w:val="0"/>
                  <w:divBdr>
                    <w:top w:val="none" w:sz="0" w:space="0" w:color="auto"/>
                    <w:left w:val="none" w:sz="0" w:space="0" w:color="auto"/>
                    <w:bottom w:val="none" w:sz="0" w:space="0" w:color="auto"/>
                    <w:right w:val="none" w:sz="0" w:space="0" w:color="auto"/>
                  </w:divBdr>
                </w:div>
                <w:div w:id="759259842">
                  <w:marLeft w:val="640"/>
                  <w:marRight w:val="0"/>
                  <w:marTop w:val="0"/>
                  <w:marBottom w:val="0"/>
                  <w:divBdr>
                    <w:top w:val="none" w:sz="0" w:space="0" w:color="auto"/>
                    <w:left w:val="none" w:sz="0" w:space="0" w:color="auto"/>
                    <w:bottom w:val="none" w:sz="0" w:space="0" w:color="auto"/>
                    <w:right w:val="none" w:sz="0" w:space="0" w:color="auto"/>
                  </w:divBdr>
                </w:div>
                <w:div w:id="1435857184">
                  <w:marLeft w:val="640"/>
                  <w:marRight w:val="0"/>
                  <w:marTop w:val="0"/>
                  <w:marBottom w:val="0"/>
                  <w:divBdr>
                    <w:top w:val="none" w:sz="0" w:space="0" w:color="auto"/>
                    <w:left w:val="none" w:sz="0" w:space="0" w:color="auto"/>
                    <w:bottom w:val="none" w:sz="0" w:space="0" w:color="auto"/>
                    <w:right w:val="none" w:sz="0" w:space="0" w:color="auto"/>
                  </w:divBdr>
                </w:div>
                <w:div w:id="1980646757">
                  <w:marLeft w:val="640"/>
                  <w:marRight w:val="0"/>
                  <w:marTop w:val="0"/>
                  <w:marBottom w:val="0"/>
                  <w:divBdr>
                    <w:top w:val="none" w:sz="0" w:space="0" w:color="auto"/>
                    <w:left w:val="none" w:sz="0" w:space="0" w:color="auto"/>
                    <w:bottom w:val="none" w:sz="0" w:space="0" w:color="auto"/>
                    <w:right w:val="none" w:sz="0" w:space="0" w:color="auto"/>
                  </w:divBdr>
                </w:div>
                <w:div w:id="1434206959">
                  <w:marLeft w:val="640"/>
                  <w:marRight w:val="0"/>
                  <w:marTop w:val="0"/>
                  <w:marBottom w:val="0"/>
                  <w:divBdr>
                    <w:top w:val="none" w:sz="0" w:space="0" w:color="auto"/>
                    <w:left w:val="none" w:sz="0" w:space="0" w:color="auto"/>
                    <w:bottom w:val="none" w:sz="0" w:space="0" w:color="auto"/>
                    <w:right w:val="none" w:sz="0" w:space="0" w:color="auto"/>
                  </w:divBdr>
                </w:div>
                <w:div w:id="1903981921">
                  <w:marLeft w:val="640"/>
                  <w:marRight w:val="0"/>
                  <w:marTop w:val="0"/>
                  <w:marBottom w:val="0"/>
                  <w:divBdr>
                    <w:top w:val="none" w:sz="0" w:space="0" w:color="auto"/>
                    <w:left w:val="none" w:sz="0" w:space="0" w:color="auto"/>
                    <w:bottom w:val="none" w:sz="0" w:space="0" w:color="auto"/>
                    <w:right w:val="none" w:sz="0" w:space="0" w:color="auto"/>
                  </w:divBdr>
                </w:div>
                <w:div w:id="736704966">
                  <w:marLeft w:val="640"/>
                  <w:marRight w:val="0"/>
                  <w:marTop w:val="0"/>
                  <w:marBottom w:val="0"/>
                  <w:divBdr>
                    <w:top w:val="none" w:sz="0" w:space="0" w:color="auto"/>
                    <w:left w:val="none" w:sz="0" w:space="0" w:color="auto"/>
                    <w:bottom w:val="none" w:sz="0" w:space="0" w:color="auto"/>
                    <w:right w:val="none" w:sz="0" w:space="0" w:color="auto"/>
                  </w:divBdr>
                </w:div>
                <w:div w:id="1824354259">
                  <w:marLeft w:val="640"/>
                  <w:marRight w:val="0"/>
                  <w:marTop w:val="0"/>
                  <w:marBottom w:val="0"/>
                  <w:divBdr>
                    <w:top w:val="none" w:sz="0" w:space="0" w:color="auto"/>
                    <w:left w:val="none" w:sz="0" w:space="0" w:color="auto"/>
                    <w:bottom w:val="none" w:sz="0" w:space="0" w:color="auto"/>
                    <w:right w:val="none" w:sz="0" w:space="0" w:color="auto"/>
                  </w:divBdr>
                </w:div>
                <w:div w:id="159779935">
                  <w:marLeft w:val="640"/>
                  <w:marRight w:val="0"/>
                  <w:marTop w:val="0"/>
                  <w:marBottom w:val="0"/>
                  <w:divBdr>
                    <w:top w:val="none" w:sz="0" w:space="0" w:color="auto"/>
                    <w:left w:val="none" w:sz="0" w:space="0" w:color="auto"/>
                    <w:bottom w:val="none" w:sz="0" w:space="0" w:color="auto"/>
                    <w:right w:val="none" w:sz="0" w:space="0" w:color="auto"/>
                  </w:divBdr>
                </w:div>
                <w:div w:id="710423923">
                  <w:marLeft w:val="640"/>
                  <w:marRight w:val="0"/>
                  <w:marTop w:val="0"/>
                  <w:marBottom w:val="0"/>
                  <w:divBdr>
                    <w:top w:val="none" w:sz="0" w:space="0" w:color="auto"/>
                    <w:left w:val="none" w:sz="0" w:space="0" w:color="auto"/>
                    <w:bottom w:val="none" w:sz="0" w:space="0" w:color="auto"/>
                    <w:right w:val="none" w:sz="0" w:space="0" w:color="auto"/>
                  </w:divBdr>
                </w:div>
                <w:div w:id="89475892">
                  <w:marLeft w:val="640"/>
                  <w:marRight w:val="0"/>
                  <w:marTop w:val="0"/>
                  <w:marBottom w:val="0"/>
                  <w:divBdr>
                    <w:top w:val="none" w:sz="0" w:space="0" w:color="auto"/>
                    <w:left w:val="none" w:sz="0" w:space="0" w:color="auto"/>
                    <w:bottom w:val="none" w:sz="0" w:space="0" w:color="auto"/>
                    <w:right w:val="none" w:sz="0" w:space="0" w:color="auto"/>
                  </w:divBdr>
                </w:div>
                <w:div w:id="480579211">
                  <w:marLeft w:val="640"/>
                  <w:marRight w:val="0"/>
                  <w:marTop w:val="0"/>
                  <w:marBottom w:val="0"/>
                  <w:divBdr>
                    <w:top w:val="none" w:sz="0" w:space="0" w:color="auto"/>
                    <w:left w:val="none" w:sz="0" w:space="0" w:color="auto"/>
                    <w:bottom w:val="none" w:sz="0" w:space="0" w:color="auto"/>
                    <w:right w:val="none" w:sz="0" w:space="0" w:color="auto"/>
                  </w:divBdr>
                </w:div>
                <w:div w:id="23750367">
                  <w:marLeft w:val="640"/>
                  <w:marRight w:val="0"/>
                  <w:marTop w:val="0"/>
                  <w:marBottom w:val="0"/>
                  <w:divBdr>
                    <w:top w:val="none" w:sz="0" w:space="0" w:color="auto"/>
                    <w:left w:val="none" w:sz="0" w:space="0" w:color="auto"/>
                    <w:bottom w:val="none" w:sz="0" w:space="0" w:color="auto"/>
                    <w:right w:val="none" w:sz="0" w:space="0" w:color="auto"/>
                  </w:divBdr>
                </w:div>
                <w:div w:id="843009932">
                  <w:marLeft w:val="640"/>
                  <w:marRight w:val="0"/>
                  <w:marTop w:val="0"/>
                  <w:marBottom w:val="0"/>
                  <w:divBdr>
                    <w:top w:val="none" w:sz="0" w:space="0" w:color="auto"/>
                    <w:left w:val="none" w:sz="0" w:space="0" w:color="auto"/>
                    <w:bottom w:val="none" w:sz="0" w:space="0" w:color="auto"/>
                    <w:right w:val="none" w:sz="0" w:space="0" w:color="auto"/>
                  </w:divBdr>
                </w:div>
                <w:div w:id="1296986385">
                  <w:marLeft w:val="640"/>
                  <w:marRight w:val="0"/>
                  <w:marTop w:val="0"/>
                  <w:marBottom w:val="0"/>
                  <w:divBdr>
                    <w:top w:val="none" w:sz="0" w:space="0" w:color="auto"/>
                    <w:left w:val="none" w:sz="0" w:space="0" w:color="auto"/>
                    <w:bottom w:val="none" w:sz="0" w:space="0" w:color="auto"/>
                    <w:right w:val="none" w:sz="0" w:space="0" w:color="auto"/>
                  </w:divBdr>
                </w:div>
                <w:div w:id="1106540077">
                  <w:marLeft w:val="640"/>
                  <w:marRight w:val="0"/>
                  <w:marTop w:val="0"/>
                  <w:marBottom w:val="0"/>
                  <w:divBdr>
                    <w:top w:val="none" w:sz="0" w:space="0" w:color="auto"/>
                    <w:left w:val="none" w:sz="0" w:space="0" w:color="auto"/>
                    <w:bottom w:val="none" w:sz="0" w:space="0" w:color="auto"/>
                    <w:right w:val="none" w:sz="0" w:space="0" w:color="auto"/>
                  </w:divBdr>
                </w:div>
                <w:div w:id="1360080842">
                  <w:marLeft w:val="640"/>
                  <w:marRight w:val="0"/>
                  <w:marTop w:val="0"/>
                  <w:marBottom w:val="0"/>
                  <w:divBdr>
                    <w:top w:val="none" w:sz="0" w:space="0" w:color="auto"/>
                    <w:left w:val="none" w:sz="0" w:space="0" w:color="auto"/>
                    <w:bottom w:val="none" w:sz="0" w:space="0" w:color="auto"/>
                    <w:right w:val="none" w:sz="0" w:space="0" w:color="auto"/>
                  </w:divBdr>
                </w:div>
                <w:div w:id="2086292865">
                  <w:marLeft w:val="640"/>
                  <w:marRight w:val="0"/>
                  <w:marTop w:val="0"/>
                  <w:marBottom w:val="0"/>
                  <w:divBdr>
                    <w:top w:val="none" w:sz="0" w:space="0" w:color="auto"/>
                    <w:left w:val="none" w:sz="0" w:space="0" w:color="auto"/>
                    <w:bottom w:val="none" w:sz="0" w:space="0" w:color="auto"/>
                    <w:right w:val="none" w:sz="0" w:space="0" w:color="auto"/>
                  </w:divBdr>
                </w:div>
                <w:div w:id="2025128765">
                  <w:marLeft w:val="640"/>
                  <w:marRight w:val="0"/>
                  <w:marTop w:val="0"/>
                  <w:marBottom w:val="0"/>
                  <w:divBdr>
                    <w:top w:val="none" w:sz="0" w:space="0" w:color="auto"/>
                    <w:left w:val="none" w:sz="0" w:space="0" w:color="auto"/>
                    <w:bottom w:val="none" w:sz="0" w:space="0" w:color="auto"/>
                    <w:right w:val="none" w:sz="0" w:space="0" w:color="auto"/>
                  </w:divBdr>
                </w:div>
                <w:div w:id="1436484981">
                  <w:marLeft w:val="640"/>
                  <w:marRight w:val="0"/>
                  <w:marTop w:val="0"/>
                  <w:marBottom w:val="0"/>
                  <w:divBdr>
                    <w:top w:val="none" w:sz="0" w:space="0" w:color="auto"/>
                    <w:left w:val="none" w:sz="0" w:space="0" w:color="auto"/>
                    <w:bottom w:val="none" w:sz="0" w:space="0" w:color="auto"/>
                    <w:right w:val="none" w:sz="0" w:space="0" w:color="auto"/>
                  </w:divBdr>
                </w:div>
                <w:div w:id="1520848861">
                  <w:marLeft w:val="640"/>
                  <w:marRight w:val="0"/>
                  <w:marTop w:val="0"/>
                  <w:marBottom w:val="0"/>
                  <w:divBdr>
                    <w:top w:val="none" w:sz="0" w:space="0" w:color="auto"/>
                    <w:left w:val="none" w:sz="0" w:space="0" w:color="auto"/>
                    <w:bottom w:val="none" w:sz="0" w:space="0" w:color="auto"/>
                    <w:right w:val="none" w:sz="0" w:space="0" w:color="auto"/>
                  </w:divBdr>
                </w:div>
                <w:div w:id="1647784291">
                  <w:marLeft w:val="640"/>
                  <w:marRight w:val="0"/>
                  <w:marTop w:val="0"/>
                  <w:marBottom w:val="0"/>
                  <w:divBdr>
                    <w:top w:val="none" w:sz="0" w:space="0" w:color="auto"/>
                    <w:left w:val="none" w:sz="0" w:space="0" w:color="auto"/>
                    <w:bottom w:val="none" w:sz="0" w:space="0" w:color="auto"/>
                    <w:right w:val="none" w:sz="0" w:space="0" w:color="auto"/>
                  </w:divBdr>
                </w:div>
                <w:div w:id="709845312">
                  <w:marLeft w:val="640"/>
                  <w:marRight w:val="0"/>
                  <w:marTop w:val="0"/>
                  <w:marBottom w:val="0"/>
                  <w:divBdr>
                    <w:top w:val="none" w:sz="0" w:space="0" w:color="auto"/>
                    <w:left w:val="none" w:sz="0" w:space="0" w:color="auto"/>
                    <w:bottom w:val="none" w:sz="0" w:space="0" w:color="auto"/>
                    <w:right w:val="none" w:sz="0" w:space="0" w:color="auto"/>
                  </w:divBdr>
                </w:div>
                <w:div w:id="97681262">
                  <w:marLeft w:val="640"/>
                  <w:marRight w:val="0"/>
                  <w:marTop w:val="0"/>
                  <w:marBottom w:val="0"/>
                  <w:divBdr>
                    <w:top w:val="none" w:sz="0" w:space="0" w:color="auto"/>
                    <w:left w:val="none" w:sz="0" w:space="0" w:color="auto"/>
                    <w:bottom w:val="none" w:sz="0" w:space="0" w:color="auto"/>
                    <w:right w:val="none" w:sz="0" w:space="0" w:color="auto"/>
                  </w:divBdr>
                </w:div>
                <w:div w:id="1073697790">
                  <w:marLeft w:val="640"/>
                  <w:marRight w:val="0"/>
                  <w:marTop w:val="0"/>
                  <w:marBottom w:val="0"/>
                  <w:divBdr>
                    <w:top w:val="none" w:sz="0" w:space="0" w:color="auto"/>
                    <w:left w:val="none" w:sz="0" w:space="0" w:color="auto"/>
                    <w:bottom w:val="none" w:sz="0" w:space="0" w:color="auto"/>
                    <w:right w:val="none" w:sz="0" w:space="0" w:color="auto"/>
                  </w:divBdr>
                </w:div>
                <w:div w:id="1287615160">
                  <w:marLeft w:val="640"/>
                  <w:marRight w:val="0"/>
                  <w:marTop w:val="0"/>
                  <w:marBottom w:val="0"/>
                  <w:divBdr>
                    <w:top w:val="none" w:sz="0" w:space="0" w:color="auto"/>
                    <w:left w:val="none" w:sz="0" w:space="0" w:color="auto"/>
                    <w:bottom w:val="none" w:sz="0" w:space="0" w:color="auto"/>
                    <w:right w:val="none" w:sz="0" w:space="0" w:color="auto"/>
                  </w:divBdr>
                </w:div>
                <w:div w:id="842819615">
                  <w:marLeft w:val="640"/>
                  <w:marRight w:val="0"/>
                  <w:marTop w:val="0"/>
                  <w:marBottom w:val="0"/>
                  <w:divBdr>
                    <w:top w:val="none" w:sz="0" w:space="0" w:color="auto"/>
                    <w:left w:val="none" w:sz="0" w:space="0" w:color="auto"/>
                    <w:bottom w:val="none" w:sz="0" w:space="0" w:color="auto"/>
                    <w:right w:val="none" w:sz="0" w:space="0" w:color="auto"/>
                  </w:divBdr>
                </w:div>
                <w:div w:id="90860823">
                  <w:marLeft w:val="640"/>
                  <w:marRight w:val="0"/>
                  <w:marTop w:val="0"/>
                  <w:marBottom w:val="0"/>
                  <w:divBdr>
                    <w:top w:val="none" w:sz="0" w:space="0" w:color="auto"/>
                    <w:left w:val="none" w:sz="0" w:space="0" w:color="auto"/>
                    <w:bottom w:val="none" w:sz="0" w:space="0" w:color="auto"/>
                    <w:right w:val="none" w:sz="0" w:space="0" w:color="auto"/>
                  </w:divBdr>
                </w:div>
                <w:div w:id="678309393">
                  <w:marLeft w:val="640"/>
                  <w:marRight w:val="0"/>
                  <w:marTop w:val="0"/>
                  <w:marBottom w:val="0"/>
                  <w:divBdr>
                    <w:top w:val="none" w:sz="0" w:space="0" w:color="auto"/>
                    <w:left w:val="none" w:sz="0" w:space="0" w:color="auto"/>
                    <w:bottom w:val="none" w:sz="0" w:space="0" w:color="auto"/>
                    <w:right w:val="none" w:sz="0" w:space="0" w:color="auto"/>
                  </w:divBdr>
                </w:div>
                <w:div w:id="1399937545">
                  <w:marLeft w:val="640"/>
                  <w:marRight w:val="0"/>
                  <w:marTop w:val="0"/>
                  <w:marBottom w:val="0"/>
                  <w:divBdr>
                    <w:top w:val="none" w:sz="0" w:space="0" w:color="auto"/>
                    <w:left w:val="none" w:sz="0" w:space="0" w:color="auto"/>
                    <w:bottom w:val="none" w:sz="0" w:space="0" w:color="auto"/>
                    <w:right w:val="none" w:sz="0" w:space="0" w:color="auto"/>
                  </w:divBdr>
                </w:div>
                <w:div w:id="652219061">
                  <w:marLeft w:val="640"/>
                  <w:marRight w:val="0"/>
                  <w:marTop w:val="0"/>
                  <w:marBottom w:val="0"/>
                  <w:divBdr>
                    <w:top w:val="none" w:sz="0" w:space="0" w:color="auto"/>
                    <w:left w:val="none" w:sz="0" w:space="0" w:color="auto"/>
                    <w:bottom w:val="none" w:sz="0" w:space="0" w:color="auto"/>
                    <w:right w:val="none" w:sz="0" w:space="0" w:color="auto"/>
                  </w:divBdr>
                </w:div>
                <w:div w:id="1028289640">
                  <w:marLeft w:val="640"/>
                  <w:marRight w:val="0"/>
                  <w:marTop w:val="0"/>
                  <w:marBottom w:val="0"/>
                  <w:divBdr>
                    <w:top w:val="none" w:sz="0" w:space="0" w:color="auto"/>
                    <w:left w:val="none" w:sz="0" w:space="0" w:color="auto"/>
                    <w:bottom w:val="none" w:sz="0" w:space="0" w:color="auto"/>
                    <w:right w:val="none" w:sz="0" w:space="0" w:color="auto"/>
                  </w:divBdr>
                </w:div>
                <w:div w:id="1685009828">
                  <w:marLeft w:val="640"/>
                  <w:marRight w:val="0"/>
                  <w:marTop w:val="0"/>
                  <w:marBottom w:val="0"/>
                  <w:divBdr>
                    <w:top w:val="none" w:sz="0" w:space="0" w:color="auto"/>
                    <w:left w:val="none" w:sz="0" w:space="0" w:color="auto"/>
                    <w:bottom w:val="none" w:sz="0" w:space="0" w:color="auto"/>
                    <w:right w:val="none" w:sz="0" w:space="0" w:color="auto"/>
                  </w:divBdr>
                </w:div>
                <w:div w:id="2021421386">
                  <w:marLeft w:val="640"/>
                  <w:marRight w:val="0"/>
                  <w:marTop w:val="0"/>
                  <w:marBottom w:val="0"/>
                  <w:divBdr>
                    <w:top w:val="none" w:sz="0" w:space="0" w:color="auto"/>
                    <w:left w:val="none" w:sz="0" w:space="0" w:color="auto"/>
                    <w:bottom w:val="none" w:sz="0" w:space="0" w:color="auto"/>
                    <w:right w:val="none" w:sz="0" w:space="0" w:color="auto"/>
                  </w:divBdr>
                </w:div>
                <w:div w:id="1411847537">
                  <w:marLeft w:val="640"/>
                  <w:marRight w:val="0"/>
                  <w:marTop w:val="0"/>
                  <w:marBottom w:val="0"/>
                  <w:divBdr>
                    <w:top w:val="none" w:sz="0" w:space="0" w:color="auto"/>
                    <w:left w:val="none" w:sz="0" w:space="0" w:color="auto"/>
                    <w:bottom w:val="none" w:sz="0" w:space="0" w:color="auto"/>
                    <w:right w:val="none" w:sz="0" w:space="0" w:color="auto"/>
                  </w:divBdr>
                </w:div>
                <w:div w:id="656762176">
                  <w:marLeft w:val="640"/>
                  <w:marRight w:val="0"/>
                  <w:marTop w:val="0"/>
                  <w:marBottom w:val="0"/>
                  <w:divBdr>
                    <w:top w:val="none" w:sz="0" w:space="0" w:color="auto"/>
                    <w:left w:val="none" w:sz="0" w:space="0" w:color="auto"/>
                    <w:bottom w:val="none" w:sz="0" w:space="0" w:color="auto"/>
                    <w:right w:val="none" w:sz="0" w:space="0" w:color="auto"/>
                  </w:divBdr>
                </w:div>
                <w:div w:id="2008434369">
                  <w:marLeft w:val="640"/>
                  <w:marRight w:val="0"/>
                  <w:marTop w:val="0"/>
                  <w:marBottom w:val="0"/>
                  <w:divBdr>
                    <w:top w:val="none" w:sz="0" w:space="0" w:color="auto"/>
                    <w:left w:val="none" w:sz="0" w:space="0" w:color="auto"/>
                    <w:bottom w:val="none" w:sz="0" w:space="0" w:color="auto"/>
                    <w:right w:val="none" w:sz="0" w:space="0" w:color="auto"/>
                  </w:divBdr>
                </w:div>
                <w:div w:id="137647572">
                  <w:marLeft w:val="640"/>
                  <w:marRight w:val="0"/>
                  <w:marTop w:val="0"/>
                  <w:marBottom w:val="0"/>
                  <w:divBdr>
                    <w:top w:val="none" w:sz="0" w:space="0" w:color="auto"/>
                    <w:left w:val="none" w:sz="0" w:space="0" w:color="auto"/>
                    <w:bottom w:val="none" w:sz="0" w:space="0" w:color="auto"/>
                    <w:right w:val="none" w:sz="0" w:space="0" w:color="auto"/>
                  </w:divBdr>
                </w:div>
                <w:div w:id="1417750242">
                  <w:marLeft w:val="640"/>
                  <w:marRight w:val="0"/>
                  <w:marTop w:val="0"/>
                  <w:marBottom w:val="0"/>
                  <w:divBdr>
                    <w:top w:val="none" w:sz="0" w:space="0" w:color="auto"/>
                    <w:left w:val="none" w:sz="0" w:space="0" w:color="auto"/>
                    <w:bottom w:val="none" w:sz="0" w:space="0" w:color="auto"/>
                    <w:right w:val="none" w:sz="0" w:space="0" w:color="auto"/>
                  </w:divBdr>
                </w:div>
              </w:divsChild>
            </w:div>
            <w:div w:id="1580023140">
              <w:marLeft w:val="0"/>
              <w:marRight w:val="0"/>
              <w:marTop w:val="0"/>
              <w:marBottom w:val="0"/>
              <w:divBdr>
                <w:top w:val="none" w:sz="0" w:space="0" w:color="auto"/>
                <w:left w:val="none" w:sz="0" w:space="0" w:color="auto"/>
                <w:bottom w:val="none" w:sz="0" w:space="0" w:color="auto"/>
                <w:right w:val="none" w:sz="0" w:space="0" w:color="auto"/>
              </w:divBdr>
              <w:divsChild>
                <w:div w:id="1341542820">
                  <w:marLeft w:val="640"/>
                  <w:marRight w:val="0"/>
                  <w:marTop w:val="0"/>
                  <w:marBottom w:val="0"/>
                  <w:divBdr>
                    <w:top w:val="none" w:sz="0" w:space="0" w:color="auto"/>
                    <w:left w:val="none" w:sz="0" w:space="0" w:color="auto"/>
                    <w:bottom w:val="none" w:sz="0" w:space="0" w:color="auto"/>
                    <w:right w:val="none" w:sz="0" w:space="0" w:color="auto"/>
                  </w:divBdr>
                </w:div>
                <w:div w:id="397440182">
                  <w:marLeft w:val="640"/>
                  <w:marRight w:val="0"/>
                  <w:marTop w:val="0"/>
                  <w:marBottom w:val="0"/>
                  <w:divBdr>
                    <w:top w:val="none" w:sz="0" w:space="0" w:color="auto"/>
                    <w:left w:val="none" w:sz="0" w:space="0" w:color="auto"/>
                    <w:bottom w:val="none" w:sz="0" w:space="0" w:color="auto"/>
                    <w:right w:val="none" w:sz="0" w:space="0" w:color="auto"/>
                  </w:divBdr>
                </w:div>
                <w:div w:id="575674228">
                  <w:marLeft w:val="640"/>
                  <w:marRight w:val="0"/>
                  <w:marTop w:val="0"/>
                  <w:marBottom w:val="0"/>
                  <w:divBdr>
                    <w:top w:val="none" w:sz="0" w:space="0" w:color="auto"/>
                    <w:left w:val="none" w:sz="0" w:space="0" w:color="auto"/>
                    <w:bottom w:val="none" w:sz="0" w:space="0" w:color="auto"/>
                    <w:right w:val="none" w:sz="0" w:space="0" w:color="auto"/>
                  </w:divBdr>
                </w:div>
                <w:div w:id="1500268120">
                  <w:marLeft w:val="640"/>
                  <w:marRight w:val="0"/>
                  <w:marTop w:val="0"/>
                  <w:marBottom w:val="0"/>
                  <w:divBdr>
                    <w:top w:val="none" w:sz="0" w:space="0" w:color="auto"/>
                    <w:left w:val="none" w:sz="0" w:space="0" w:color="auto"/>
                    <w:bottom w:val="none" w:sz="0" w:space="0" w:color="auto"/>
                    <w:right w:val="none" w:sz="0" w:space="0" w:color="auto"/>
                  </w:divBdr>
                </w:div>
                <w:div w:id="983662569">
                  <w:marLeft w:val="640"/>
                  <w:marRight w:val="0"/>
                  <w:marTop w:val="0"/>
                  <w:marBottom w:val="0"/>
                  <w:divBdr>
                    <w:top w:val="none" w:sz="0" w:space="0" w:color="auto"/>
                    <w:left w:val="none" w:sz="0" w:space="0" w:color="auto"/>
                    <w:bottom w:val="none" w:sz="0" w:space="0" w:color="auto"/>
                    <w:right w:val="none" w:sz="0" w:space="0" w:color="auto"/>
                  </w:divBdr>
                </w:div>
                <w:div w:id="1237131126">
                  <w:marLeft w:val="640"/>
                  <w:marRight w:val="0"/>
                  <w:marTop w:val="0"/>
                  <w:marBottom w:val="0"/>
                  <w:divBdr>
                    <w:top w:val="none" w:sz="0" w:space="0" w:color="auto"/>
                    <w:left w:val="none" w:sz="0" w:space="0" w:color="auto"/>
                    <w:bottom w:val="none" w:sz="0" w:space="0" w:color="auto"/>
                    <w:right w:val="none" w:sz="0" w:space="0" w:color="auto"/>
                  </w:divBdr>
                </w:div>
                <w:div w:id="75249380">
                  <w:marLeft w:val="640"/>
                  <w:marRight w:val="0"/>
                  <w:marTop w:val="0"/>
                  <w:marBottom w:val="0"/>
                  <w:divBdr>
                    <w:top w:val="none" w:sz="0" w:space="0" w:color="auto"/>
                    <w:left w:val="none" w:sz="0" w:space="0" w:color="auto"/>
                    <w:bottom w:val="none" w:sz="0" w:space="0" w:color="auto"/>
                    <w:right w:val="none" w:sz="0" w:space="0" w:color="auto"/>
                  </w:divBdr>
                </w:div>
                <w:div w:id="1879125252">
                  <w:marLeft w:val="640"/>
                  <w:marRight w:val="0"/>
                  <w:marTop w:val="0"/>
                  <w:marBottom w:val="0"/>
                  <w:divBdr>
                    <w:top w:val="none" w:sz="0" w:space="0" w:color="auto"/>
                    <w:left w:val="none" w:sz="0" w:space="0" w:color="auto"/>
                    <w:bottom w:val="none" w:sz="0" w:space="0" w:color="auto"/>
                    <w:right w:val="none" w:sz="0" w:space="0" w:color="auto"/>
                  </w:divBdr>
                </w:div>
                <w:div w:id="430472426">
                  <w:marLeft w:val="640"/>
                  <w:marRight w:val="0"/>
                  <w:marTop w:val="0"/>
                  <w:marBottom w:val="0"/>
                  <w:divBdr>
                    <w:top w:val="none" w:sz="0" w:space="0" w:color="auto"/>
                    <w:left w:val="none" w:sz="0" w:space="0" w:color="auto"/>
                    <w:bottom w:val="none" w:sz="0" w:space="0" w:color="auto"/>
                    <w:right w:val="none" w:sz="0" w:space="0" w:color="auto"/>
                  </w:divBdr>
                </w:div>
                <w:div w:id="1010765354">
                  <w:marLeft w:val="640"/>
                  <w:marRight w:val="0"/>
                  <w:marTop w:val="0"/>
                  <w:marBottom w:val="0"/>
                  <w:divBdr>
                    <w:top w:val="none" w:sz="0" w:space="0" w:color="auto"/>
                    <w:left w:val="none" w:sz="0" w:space="0" w:color="auto"/>
                    <w:bottom w:val="none" w:sz="0" w:space="0" w:color="auto"/>
                    <w:right w:val="none" w:sz="0" w:space="0" w:color="auto"/>
                  </w:divBdr>
                </w:div>
                <w:div w:id="1542672345">
                  <w:marLeft w:val="640"/>
                  <w:marRight w:val="0"/>
                  <w:marTop w:val="0"/>
                  <w:marBottom w:val="0"/>
                  <w:divBdr>
                    <w:top w:val="none" w:sz="0" w:space="0" w:color="auto"/>
                    <w:left w:val="none" w:sz="0" w:space="0" w:color="auto"/>
                    <w:bottom w:val="none" w:sz="0" w:space="0" w:color="auto"/>
                    <w:right w:val="none" w:sz="0" w:space="0" w:color="auto"/>
                  </w:divBdr>
                </w:div>
                <w:div w:id="1683434479">
                  <w:marLeft w:val="640"/>
                  <w:marRight w:val="0"/>
                  <w:marTop w:val="0"/>
                  <w:marBottom w:val="0"/>
                  <w:divBdr>
                    <w:top w:val="none" w:sz="0" w:space="0" w:color="auto"/>
                    <w:left w:val="none" w:sz="0" w:space="0" w:color="auto"/>
                    <w:bottom w:val="none" w:sz="0" w:space="0" w:color="auto"/>
                    <w:right w:val="none" w:sz="0" w:space="0" w:color="auto"/>
                  </w:divBdr>
                </w:div>
                <w:div w:id="155270187">
                  <w:marLeft w:val="640"/>
                  <w:marRight w:val="0"/>
                  <w:marTop w:val="0"/>
                  <w:marBottom w:val="0"/>
                  <w:divBdr>
                    <w:top w:val="none" w:sz="0" w:space="0" w:color="auto"/>
                    <w:left w:val="none" w:sz="0" w:space="0" w:color="auto"/>
                    <w:bottom w:val="none" w:sz="0" w:space="0" w:color="auto"/>
                    <w:right w:val="none" w:sz="0" w:space="0" w:color="auto"/>
                  </w:divBdr>
                </w:div>
                <w:div w:id="1747266715">
                  <w:marLeft w:val="640"/>
                  <w:marRight w:val="0"/>
                  <w:marTop w:val="0"/>
                  <w:marBottom w:val="0"/>
                  <w:divBdr>
                    <w:top w:val="none" w:sz="0" w:space="0" w:color="auto"/>
                    <w:left w:val="none" w:sz="0" w:space="0" w:color="auto"/>
                    <w:bottom w:val="none" w:sz="0" w:space="0" w:color="auto"/>
                    <w:right w:val="none" w:sz="0" w:space="0" w:color="auto"/>
                  </w:divBdr>
                </w:div>
                <w:div w:id="1220744876">
                  <w:marLeft w:val="640"/>
                  <w:marRight w:val="0"/>
                  <w:marTop w:val="0"/>
                  <w:marBottom w:val="0"/>
                  <w:divBdr>
                    <w:top w:val="none" w:sz="0" w:space="0" w:color="auto"/>
                    <w:left w:val="none" w:sz="0" w:space="0" w:color="auto"/>
                    <w:bottom w:val="none" w:sz="0" w:space="0" w:color="auto"/>
                    <w:right w:val="none" w:sz="0" w:space="0" w:color="auto"/>
                  </w:divBdr>
                </w:div>
                <w:div w:id="1408844004">
                  <w:marLeft w:val="640"/>
                  <w:marRight w:val="0"/>
                  <w:marTop w:val="0"/>
                  <w:marBottom w:val="0"/>
                  <w:divBdr>
                    <w:top w:val="none" w:sz="0" w:space="0" w:color="auto"/>
                    <w:left w:val="none" w:sz="0" w:space="0" w:color="auto"/>
                    <w:bottom w:val="none" w:sz="0" w:space="0" w:color="auto"/>
                    <w:right w:val="none" w:sz="0" w:space="0" w:color="auto"/>
                  </w:divBdr>
                </w:div>
                <w:div w:id="1986885746">
                  <w:marLeft w:val="640"/>
                  <w:marRight w:val="0"/>
                  <w:marTop w:val="0"/>
                  <w:marBottom w:val="0"/>
                  <w:divBdr>
                    <w:top w:val="none" w:sz="0" w:space="0" w:color="auto"/>
                    <w:left w:val="none" w:sz="0" w:space="0" w:color="auto"/>
                    <w:bottom w:val="none" w:sz="0" w:space="0" w:color="auto"/>
                    <w:right w:val="none" w:sz="0" w:space="0" w:color="auto"/>
                  </w:divBdr>
                </w:div>
                <w:div w:id="1630669318">
                  <w:marLeft w:val="640"/>
                  <w:marRight w:val="0"/>
                  <w:marTop w:val="0"/>
                  <w:marBottom w:val="0"/>
                  <w:divBdr>
                    <w:top w:val="none" w:sz="0" w:space="0" w:color="auto"/>
                    <w:left w:val="none" w:sz="0" w:space="0" w:color="auto"/>
                    <w:bottom w:val="none" w:sz="0" w:space="0" w:color="auto"/>
                    <w:right w:val="none" w:sz="0" w:space="0" w:color="auto"/>
                  </w:divBdr>
                </w:div>
                <w:div w:id="273098103">
                  <w:marLeft w:val="640"/>
                  <w:marRight w:val="0"/>
                  <w:marTop w:val="0"/>
                  <w:marBottom w:val="0"/>
                  <w:divBdr>
                    <w:top w:val="none" w:sz="0" w:space="0" w:color="auto"/>
                    <w:left w:val="none" w:sz="0" w:space="0" w:color="auto"/>
                    <w:bottom w:val="none" w:sz="0" w:space="0" w:color="auto"/>
                    <w:right w:val="none" w:sz="0" w:space="0" w:color="auto"/>
                  </w:divBdr>
                </w:div>
                <w:div w:id="1470786436">
                  <w:marLeft w:val="640"/>
                  <w:marRight w:val="0"/>
                  <w:marTop w:val="0"/>
                  <w:marBottom w:val="0"/>
                  <w:divBdr>
                    <w:top w:val="none" w:sz="0" w:space="0" w:color="auto"/>
                    <w:left w:val="none" w:sz="0" w:space="0" w:color="auto"/>
                    <w:bottom w:val="none" w:sz="0" w:space="0" w:color="auto"/>
                    <w:right w:val="none" w:sz="0" w:space="0" w:color="auto"/>
                  </w:divBdr>
                </w:div>
                <w:div w:id="1559124553">
                  <w:marLeft w:val="640"/>
                  <w:marRight w:val="0"/>
                  <w:marTop w:val="0"/>
                  <w:marBottom w:val="0"/>
                  <w:divBdr>
                    <w:top w:val="none" w:sz="0" w:space="0" w:color="auto"/>
                    <w:left w:val="none" w:sz="0" w:space="0" w:color="auto"/>
                    <w:bottom w:val="none" w:sz="0" w:space="0" w:color="auto"/>
                    <w:right w:val="none" w:sz="0" w:space="0" w:color="auto"/>
                  </w:divBdr>
                </w:div>
                <w:div w:id="1430782937">
                  <w:marLeft w:val="640"/>
                  <w:marRight w:val="0"/>
                  <w:marTop w:val="0"/>
                  <w:marBottom w:val="0"/>
                  <w:divBdr>
                    <w:top w:val="none" w:sz="0" w:space="0" w:color="auto"/>
                    <w:left w:val="none" w:sz="0" w:space="0" w:color="auto"/>
                    <w:bottom w:val="none" w:sz="0" w:space="0" w:color="auto"/>
                    <w:right w:val="none" w:sz="0" w:space="0" w:color="auto"/>
                  </w:divBdr>
                </w:div>
                <w:div w:id="710345297">
                  <w:marLeft w:val="640"/>
                  <w:marRight w:val="0"/>
                  <w:marTop w:val="0"/>
                  <w:marBottom w:val="0"/>
                  <w:divBdr>
                    <w:top w:val="none" w:sz="0" w:space="0" w:color="auto"/>
                    <w:left w:val="none" w:sz="0" w:space="0" w:color="auto"/>
                    <w:bottom w:val="none" w:sz="0" w:space="0" w:color="auto"/>
                    <w:right w:val="none" w:sz="0" w:space="0" w:color="auto"/>
                  </w:divBdr>
                </w:div>
                <w:div w:id="1966081681">
                  <w:marLeft w:val="640"/>
                  <w:marRight w:val="0"/>
                  <w:marTop w:val="0"/>
                  <w:marBottom w:val="0"/>
                  <w:divBdr>
                    <w:top w:val="none" w:sz="0" w:space="0" w:color="auto"/>
                    <w:left w:val="none" w:sz="0" w:space="0" w:color="auto"/>
                    <w:bottom w:val="none" w:sz="0" w:space="0" w:color="auto"/>
                    <w:right w:val="none" w:sz="0" w:space="0" w:color="auto"/>
                  </w:divBdr>
                </w:div>
                <w:div w:id="1861122714">
                  <w:marLeft w:val="640"/>
                  <w:marRight w:val="0"/>
                  <w:marTop w:val="0"/>
                  <w:marBottom w:val="0"/>
                  <w:divBdr>
                    <w:top w:val="none" w:sz="0" w:space="0" w:color="auto"/>
                    <w:left w:val="none" w:sz="0" w:space="0" w:color="auto"/>
                    <w:bottom w:val="none" w:sz="0" w:space="0" w:color="auto"/>
                    <w:right w:val="none" w:sz="0" w:space="0" w:color="auto"/>
                  </w:divBdr>
                </w:div>
                <w:div w:id="321392337">
                  <w:marLeft w:val="640"/>
                  <w:marRight w:val="0"/>
                  <w:marTop w:val="0"/>
                  <w:marBottom w:val="0"/>
                  <w:divBdr>
                    <w:top w:val="none" w:sz="0" w:space="0" w:color="auto"/>
                    <w:left w:val="none" w:sz="0" w:space="0" w:color="auto"/>
                    <w:bottom w:val="none" w:sz="0" w:space="0" w:color="auto"/>
                    <w:right w:val="none" w:sz="0" w:space="0" w:color="auto"/>
                  </w:divBdr>
                </w:div>
                <w:div w:id="2081831876">
                  <w:marLeft w:val="640"/>
                  <w:marRight w:val="0"/>
                  <w:marTop w:val="0"/>
                  <w:marBottom w:val="0"/>
                  <w:divBdr>
                    <w:top w:val="none" w:sz="0" w:space="0" w:color="auto"/>
                    <w:left w:val="none" w:sz="0" w:space="0" w:color="auto"/>
                    <w:bottom w:val="none" w:sz="0" w:space="0" w:color="auto"/>
                    <w:right w:val="none" w:sz="0" w:space="0" w:color="auto"/>
                  </w:divBdr>
                </w:div>
                <w:div w:id="1844129897">
                  <w:marLeft w:val="640"/>
                  <w:marRight w:val="0"/>
                  <w:marTop w:val="0"/>
                  <w:marBottom w:val="0"/>
                  <w:divBdr>
                    <w:top w:val="none" w:sz="0" w:space="0" w:color="auto"/>
                    <w:left w:val="none" w:sz="0" w:space="0" w:color="auto"/>
                    <w:bottom w:val="none" w:sz="0" w:space="0" w:color="auto"/>
                    <w:right w:val="none" w:sz="0" w:space="0" w:color="auto"/>
                  </w:divBdr>
                </w:div>
                <w:div w:id="821584533">
                  <w:marLeft w:val="640"/>
                  <w:marRight w:val="0"/>
                  <w:marTop w:val="0"/>
                  <w:marBottom w:val="0"/>
                  <w:divBdr>
                    <w:top w:val="none" w:sz="0" w:space="0" w:color="auto"/>
                    <w:left w:val="none" w:sz="0" w:space="0" w:color="auto"/>
                    <w:bottom w:val="none" w:sz="0" w:space="0" w:color="auto"/>
                    <w:right w:val="none" w:sz="0" w:space="0" w:color="auto"/>
                  </w:divBdr>
                </w:div>
                <w:div w:id="142360098">
                  <w:marLeft w:val="640"/>
                  <w:marRight w:val="0"/>
                  <w:marTop w:val="0"/>
                  <w:marBottom w:val="0"/>
                  <w:divBdr>
                    <w:top w:val="none" w:sz="0" w:space="0" w:color="auto"/>
                    <w:left w:val="none" w:sz="0" w:space="0" w:color="auto"/>
                    <w:bottom w:val="none" w:sz="0" w:space="0" w:color="auto"/>
                    <w:right w:val="none" w:sz="0" w:space="0" w:color="auto"/>
                  </w:divBdr>
                </w:div>
                <w:div w:id="1206792162">
                  <w:marLeft w:val="640"/>
                  <w:marRight w:val="0"/>
                  <w:marTop w:val="0"/>
                  <w:marBottom w:val="0"/>
                  <w:divBdr>
                    <w:top w:val="none" w:sz="0" w:space="0" w:color="auto"/>
                    <w:left w:val="none" w:sz="0" w:space="0" w:color="auto"/>
                    <w:bottom w:val="none" w:sz="0" w:space="0" w:color="auto"/>
                    <w:right w:val="none" w:sz="0" w:space="0" w:color="auto"/>
                  </w:divBdr>
                </w:div>
                <w:div w:id="348602362">
                  <w:marLeft w:val="640"/>
                  <w:marRight w:val="0"/>
                  <w:marTop w:val="0"/>
                  <w:marBottom w:val="0"/>
                  <w:divBdr>
                    <w:top w:val="none" w:sz="0" w:space="0" w:color="auto"/>
                    <w:left w:val="none" w:sz="0" w:space="0" w:color="auto"/>
                    <w:bottom w:val="none" w:sz="0" w:space="0" w:color="auto"/>
                    <w:right w:val="none" w:sz="0" w:space="0" w:color="auto"/>
                  </w:divBdr>
                </w:div>
                <w:div w:id="1772117321">
                  <w:marLeft w:val="640"/>
                  <w:marRight w:val="0"/>
                  <w:marTop w:val="0"/>
                  <w:marBottom w:val="0"/>
                  <w:divBdr>
                    <w:top w:val="none" w:sz="0" w:space="0" w:color="auto"/>
                    <w:left w:val="none" w:sz="0" w:space="0" w:color="auto"/>
                    <w:bottom w:val="none" w:sz="0" w:space="0" w:color="auto"/>
                    <w:right w:val="none" w:sz="0" w:space="0" w:color="auto"/>
                  </w:divBdr>
                </w:div>
                <w:div w:id="1852375089">
                  <w:marLeft w:val="640"/>
                  <w:marRight w:val="0"/>
                  <w:marTop w:val="0"/>
                  <w:marBottom w:val="0"/>
                  <w:divBdr>
                    <w:top w:val="none" w:sz="0" w:space="0" w:color="auto"/>
                    <w:left w:val="none" w:sz="0" w:space="0" w:color="auto"/>
                    <w:bottom w:val="none" w:sz="0" w:space="0" w:color="auto"/>
                    <w:right w:val="none" w:sz="0" w:space="0" w:color="auto"/>
                  </w:divBdr>
                </w:div>
                <w:div w:id="1353801136">
                  <w:marLeft w:val="640"/>
                  <w:marRight w:val="0"/>
                  <w:marTop w:val="0"/>
                  <w:marBottom w:val="0"/>
                  <w:divBdr>
                    <w:top w:val="none" w:sz="0" w:space="0" w:color="auto"/>
                    <w:left w:val="none" w:sz="0" w:space="0" w:color="auto"/>
                    <w:bottom w:val="none" w:sz="0" w:space="0" w:color="auto"/>
                    <w:right w:val="none" w:sz="0" w:space="0" w:color="auto"/>
                  </w:divBdr>
                </w:div>
                <w:div w:id="1428386654">
                  <w:marLeft w:val="640"/>
                  <w:marRight w:val="0"/>
                  <w:marTop w:val="0"/>
                  <w:marBottom w:val="0"/>
                  <w:divBdr>
                    <w:top w:val="none" w:sz="0" w:space="0" w:color="auto"/>
                    <w:left w:val="none" w:sz="0" w:space="0" w:color="auto"/>
                    <w:bottom w:val="none" w:sz="0" w:space="0" w:color="auto"/>
                    <w:right w:val="none" w:sz="0" w:space="0" w:color="auto"/>
                  </w:divBdr>
                </w:div>
                <w:div w:id="317543386">
                  <w:marLeft w:val="640"/>
                  <w:marRight w:val="0"/>
                  <w:marTop w:val="0"/>
                  <w:marBottom w:val="0"/>
                  <w:divBdr>
                    <w:top w:val="none" w:sz="0" w:space="0" w:color="auto"/>
                    <w:left w:val="none" w:sz="0" w:space="0" w:color="auto"/>
                    <w:bottom w:val="none" w:sz="0" w:space="0" w:color="auto"/>
                    <w:right w:val="none" w:sz="0" w:space="0" w:color="auto"/>
                  </w:divBdr>
                </w:div>
                <w:div w:id="1789005824">
                  <w:marLeft w:val="640"/>
                  <w:marRight w:val="0"/>
                  <w:marTop w:val="0"/>
                  <w:marBottom w:val="0"/>
                  <w:divBdr>
                    <w:top w:val="none" w:sz="0" w:space="0" w:color="auto"/>
                    <w:left w:val="none" w:sz="0" w:space="0" w:color="auto"/>
                    <w:bottom w:val="none" w:sz="0" w:space="0" w:color="auto"/>
                    <w:right w:val="none" w:sz="0" w:space="0" w:color="auto"/>
                  </w:divBdr>
                </w:div>
                <w:div w:id="1760372801">
                  <w:marLeft w:val="640"/>
                  <w:marRight w:val="0"/>
                  <w:marTop w:val="0"/>
                  <w:marBottom w:val="0"/>
                  <w:divBdr>
                    <w:top w:val="none" w:sz="0" w:space="0" w:color="auto"/>
                    <w:left w:val="none" w:sz="0" w:space="0" w:color="auto"/>
                    <w:bottom w:val="none" w:sz="0" w:space="0" w:color="auto"/>
                    <w:right w:val="none" w:sz="0" w:space="0" w:color="auto"/>
                  </w:divBdr>
                </w:div>
                <w:div w:id="1621835664">
                  <w:marLeft w:val="640"/>
                  <w:marRight w:val="0"/>
                  <w:marTop w:val="0"/>
                  <w:marBottom w:val="0"/>
                  <w:divBdr>
                    <w:top w:val="none" w:sz="0" w:space="0" w:color="auto"/>
                    <w:left w:val="none" w:sz="0" w:space="0" w:color="auto"/>
                    <w:bottom w:val="none" w:sz="0" w:space="0" w:color="auto"/>
                    <w:right w:val="none" w:sz="0" w:space="0" w:color="auto"/>
                  </w:divBdr>
                </w:div>
                <w:div w:id="549151069">
                  <w:marLeft w:val="640"/>
                  <w:marRight w:val="0"/>
                  <w:marTop w:val="0"/>
                  <w:marBottom w:val="0"/>
                  <w:divBdr>
                    <w:top w:val="none" w:sz="0" w:space="0" w:color="auto"/>
                    <w:left w:val="none" w:sz="0" w:space="0" w:color="auto"/>
                    <w:bottom w:val="none" w:sz="0" w:space="0" w:color="auto"/>
                    <w:right w:val="none" w:sz="0" w:space="0" w:color="auto"/>
                  </w:divBdr>
                </w:div>
                <w:div w:id="1089545378">
                  <w:marLeft w:val="640"/>
                  <w:marRight w:val="0"/>
                  <w:marTop w:val="0"/>
                  <w:marBottom w:val="0"/>
                  <w:divBdr>
                    <w:top w:val="none" w:sz="0" w:space="0" w:color="auto"/>
                    <w:left w:val="none" w:sz="0" w:space="0" w:color="auto"/>
                    <w:bottom w:val="none" w:sz="0" w:space="0" w:color="auto"/>
                    <w:right w:val="none" w:sz="0" w:space="0" w:color="auto"/>
                  </w:divBdr>
                </w:div>
                <w:div w:id="1745451122">
                  <w:marLeft w:val="640"/>
                  <w:marRight w:val="0"/>
                  <w:marTop w:val="0"/>
                  <w:marBottom w:val="0"/>
                  <w:divBdr>
                    <w:top w:val="none" w:sz="0" w:space="0" w:color="auto"/>
                    <w:left w:val="none" w:sz="0" w:space="0" w:color="auto"/>
                    <w:bottom w:val="none" w:sz="0" w:space="0" w:color="auto"/>
                    <w:right w:val="none" w:sz="0" w:space="0" w:color="auto"/>
                  </w:divBdr>
                </w:div>
              </w:divsChild>
            </w:div>
            <w:div w:id="2000495933">
              <w:marLeft w:val="0"/>
              <w:marRight w:val="0"/>
              <w:marTop w:val="0"/>
              <w:marBottom w:val="0"/>
              <w:divBdr>
                <w:top w:val="none" w:sz="0" w:space="0" w:color="auto"/>
                <w:left w:val="none" w:sz="0" w:space="0" w:color="auto"/>
                <w:bottom w:val="none" w:sz="0" w:space="0" w:color="auto"/>
                <w:right w:val="none" w:sz="0" w:space="0" w:color="auto"/>
              </w:divBdr>
              <w:divsChild>
                <w:div w:id="910040174">
                  <w:marLeft w:val="640"/>
                  <w:marRight w:val="0"/>
                  <w:marTop w:val="0"/>
                  <w:marBottom w:val="0"/>
                  <w:divBdr>
                    <w:top w:val="none" w:sz="0" w:space="0" w:color="auto"/>
                    <w:left w:val="none" w:sz="0" w:space="0" w:color="auto"/>
                    <w:bottom w:val="none" w:sz="0" w:space="0" w:color="auto"/>
                    <w:right w:val="none" w:sz="0" w:space="0" w:color="auto"/>
                  </w:divBdr>
                </w:div>
                <w:div w:id="1120763149">
                  <w:marLeft w:val="640"/>
                  <w:marRight w:val="0"/>
                  <w:marTop w:val="0"/>
                  <w:marBottom w:val="0"/>
                  <w:divBdr>
                    <w:top w:val="none" w:sz="0" w:space="0" w:color="auto"/>
                    <w:left w:val="none" w:sz="0" w:space="0" w:color="auto"/>
                    <w:bottom w:val="none" w:sz="0" w:space="0" w:color="auto"/>
                    <w:right w:val="none" w:sz="0" w:space="0" w:color="auto"/>
                  </w:divBdr>
                </w:div>
                <w:div w:id="442577197">
                  <w:marLeft w:val="640"/>
                  <w:marRight w:val="0"/>
                  <w:marTop w:val="0"/>
                  <w:marBottom w:val="0"/>
                  <w:divBdr>
                    <w:top w:val="none" w:sz="0" w:space="0" w:color="auto"/>
                    <w:left w:val="none" w:sz="0" w:space="0" w:color="auto"/>
                    <w:bottom w:val="none" w:sz="0" w:space="0" w:color="auto"/>
                    <w:right w:val="none" w:sz="0" w:space="0" w:color="auto"/>
                  </w:divBdr>
                </w:div>
                <w:div w:id="615991331">
                  <w:marLeft w:val="640"/>
                  <w:marRight w:val="0"/>
                  <w:marTop w:val="0"/>
                  <w:marBottom w:val="0"/>
                  <w:divBdr>
                    <w:top w:val="none" w:sz="0" w:space="0" w:color="auto"/>
                    <w:left w:val="none" w:sz="0" w:space="0" w:color="auto"/>
                    <w:bottom w:val="none" w:sz="0" w:space="0" w:color="auto"/>
                    <w:right w:val="none" w:sz="0" w:space="0" w:color="auto"/>
                  </w:divBdr>
                </w:div>
                <w:div w:id="1942179524">
                  <w:marLeft w:val="640"/>
                  <w:marRight w:val="0"/>
                  <w:marTop w:val="0"/>
                  <w:marBottom w:val="0"/>
                  <w:divBdr>
                    <w:top w:val="none" w:sz="0" w:space="0" w:color="auto"/>
                    <w:left w:val="none" w:sz="0" w:space="0" w:color="auto"/>
                    <w:bottom w:val="none" w:sz="0" w:space="0" w:color="auto"/>
                    <w:right w:val="none" w:sz="0" w:space="0" w:color="auto"/>
                  </w:divBdr>
                </w:div>
                <w:div w:id="1248072362">
                  <w:marLeft w:val="640"/>
                  <w:marRight w:val="0"/>
                  <w:marTop w:val="0"/>
                  <w:marBottom w:val="0"/>
                  <w:divBdr>
                    <w:top w:val="none" w:sz="0" w:space="0" w:color="auto"/>
                    <w:left w:val="none" w:sz="0" w:space="0" w:color="auto"/>
                    <w:bottom w:val="none" w:sz="0" w:space="0" w:color="auto"/>
                    <w:right w:val="none" w:sz="0" w:space="0" w:color="auto"/>
                  </w:divBdr>
                </w:div>
                <w:div w:id="320086979">
                  <w:marLeft w:val="640"/>
                  <w:marRight w:val="0"/>
                  <w:marTop w:val="0"/>
                  <w:marBottom w:val="0"/>
                  <w:divBdr>
                    <w:top w:val="none" w:sz="0" w:space="0" w:color="auto"/>
                    <w:left w:val="none" w:sz="0" w:space="0" w:color="auto"/>
                    <w:bottom w:val="none" w:sz="0" w:space="0" w:color="auto"/>
                    <w:right w:val="none" w:sz="0" w:space="0" w:color="auto"/>
                  </w:divBdr>
                </w:div>
                <w:div w:id="1993636364">
                  <w:marLeft w:val="640"/>
                  <w:marRight w:val="0"/>
                  <w:marTop w:val="0"/>
                  <w:marBottom w:val="0"/>
                  <w:divBdr>
                    <w:top w:val="none" w:sz="0" w:space="0" w:color="auto"/>
                    <w:left w:val="none" w:sz="0" w:space="0" w:color="auto"/>
                    <w:bottom w:val="none" w:sz="0" w:space="0" w:color="auto"/>
                    <w:right w:val="none" w:sz="0" w:space="0" w:color="auto"/>
                  </w:divBdr>
                </w:div>
                <w:div w:id="1366103854">
                  <w:marLeft w:val="640"/>
                  <w:marRight w:val="0"/>
                  <w:marTop w:val="0"/>
                  <w:marBottom w:val="0"/>
                  <w:divBdr>
                    <w:top w:val="none" w:sz="0" w:space="0" w:color="auto"/>
                    <w:left w:val="none" w:sz="0" w:space="0" w:color="auto"/>
                    <w:bottom w:val="none" w:sz="0" w:space="0" w:color="auto"/>
                    <w:right w:val="none" w:sz="0" w:space="0" w:color="auto"/>
                  </w:divBdr>
                </w:div>
                <w:div w:id="1590651782">
                  <w:marLeft w:val="640"/>
                  <w:marRight w:val="0"/>
                  <w:marTop w:val="0"/>
                  <w:marBottom w:val="0"/>
                  <w:divBdr>
                    <w:top w:val="none" w:sz="0" w:space="0" w:color="auto"/>
                    <w:left w:val="none" w:sz="0" w:space="0" w:color="auto"/>
                    <w:bottom w:val="none" w:sz="0" w:space="0" w:color="auto"/>
                    <w:right w:val="none" w:sz="0" w:space="0" w:color="auto"/>
                  </w:divBdr>
                </w:div>
                <w:div w:id="523641524">
                  <w:marLeft w:val="640"/>
                  <w:marRight w:val="0"/>
                  <w:marTop w:val="0"/>
                  <w:marBottom w:val="0"/>
                  <w:divBdr>
                    <w:top w:val="none" w:sz="0" w:space="0" w:color="auto"/>
                    <w:left w:val="none" w:sz="0" w:space="0" w:color="auto"/>
                    <w:bottom w:val="none" w:sz="0" w:space="0" w:color="auto"/>
                    <w:right w:val="none" w:sz="0" w:space="0" w:color="auto"/>
                  </w:divBdr>
                </w:div>
                <w:div w:id="1844778644">
                  <w:marLeft w:val="640"/>
                  <w:marRight w:val="0"/>
                  <w:marTop w:val="0"/>
                  <w:marBottom w:val="0"/>
                  <w:divBdr>
                    <w:top w:val="none" w:sz="0" w:space="0" w:color="auto"/>
                    <w:left w:val="none" w:sz="0" w:space="0" w:color="auto"/>
                    <w:bottom w:val="none" w:sz="0" w:space="0" w:color="auto"/>
                    <w:right w:val="none" w:sz="0" w:space="0" w:color="auto"/>
                  </w:divBdr>
                </w:div>
                <w:div w:id="1061369091">
                  <w:marLeft w:val="640"/>
                  <w:marRight w:val="0"/>
                  <w:marTop w:val="0"/>
                  <w:marBottom w:val="0"/>
                  <w:divBdr>
                    <w:top w:val="none" w:sz="0" w:space="0" w:color="auto"/>
                    <w:left w:val="none" w:sz="0" w:space="0" w:color="auto"/>
                    <w:bottom w:val="none" w:sz="0" w:space="0" w:color="auto"/>
                    <w:right w:val="none" w:sz="0" w:space="0" w:color="auto"/>
                  </w:divBdr>
                </w:div>
                <w:div w:id="961111069">
                  <w:marLeft w:val="640"/>
                  <w:marRight w:val="0"/>
                  <w:marTop w:val="0"/>
                  <w:marBottom w:val="0"/>
                  <w:divBdr>
                    <w:top w:val="none" w:sz="0" w:space="0" w:color="auto"/>
                    <w:left w:val="none" w:sz="0" w:space="0" w:color="auto"/>
                    <w:bottom w:val="none" w:sz="0" w:space="0" w:color="auto"/>
                    <w:right w:val="none" w:sz="0" w:space="0" w:color="auto"/>
                  </w:divBdr>
                </w:div>
                <w:div w:id="1495413568">
                  <w:marLeft w:val="640"/>
                  <w:marRight w:val="0"/>
                  <w:marTop w:val="0"/>
                  <w:marBottom w:val="0"/>
                  <w:divBdr>
                    <w:top w:val="none" w:sz="0" w:space="0" w:color="auto"/>
                    <w:left w:val="none" w:sz="0" w:space="0" w:color="auto"/>
                    <w:bottom w:val="none" w:sz="0" w:space="0" w:color="auto"/>
                    <w:right w:val="none" w:sz="0" w:space="0" w:color="auto"/>
                  </w:divBdr>
                </w:div>
                <w:div w:id="809589251">
                  <w:marLeft w:val="640"/>
                  <w:marRight w:val="0"/>
                  <w:marTop w:val="0"/>
                  <w:marBottom w:val="0"/>
                  <w:divBdr>
                    <w:top w:val="none" w:sz="0" w:space="0" w:color="auto"/>
                    <w:left w:val="none" w:sz="0" w:space="0" w:color="auto"/>
                    <w:bottom w:val="none" w:sz="0" w:space="0" w:color="auto"/>
                    <w:right w:val="none" w:sz="0" w:space="0" w:color="auto"/>
                  </w:divBdr>
                </w:div>
                <w:div w:id="1228951934">
                  <w:marLeft w:val="640"/>
                  <w:marRight w:val="0"/>
                  <w:marTop w:val="0"/>
                  <w:marBottom w:val="0"/>
                  <w:divBdr>
                    <w:top w:val="none" w:sz="0" w:space="0" w:color="auto"/>
                    <w:left w:val="none" w:sz="0" w:space="0" w:color="auto"/>
                    <w:bottom w:val="none" w:sz="0" w:space="0" w:color="auto"/>
                    <w:right w:val="none" w:sz="0" w:space="0" w:color="auto"/>
                  </w:divBdr>
                </w:div>
                <w:div w:id="1880580150">
                  <w:marLeft w:val="640"/>
                  <w:marRight w:val="0"/>
                  <w:marTop w:val="0"/>
                  <w:marBottom w:val="0"/>
                  <w:divBdr>
                    <w:top w:val="none" w:sz="0" w:space="0" w:color="auto"/>
                    <w:left w:val="none" w:sz="0" w:space="0" w:color="auto"/>
                    <w:bottom w:val="none" w:sz="0" w:space="0" w:color="auto"/>
                    <w:right w:val="none" w:sz="0" w:space="0" w:color="auto"/>
                  </w:divBdr>
                </w:div>
                <w:div w:id="345643681">
                  <w:marLeft w:val="640"/>
                  <w:marRight w:val="0"/>
                  <w:marTop w:val="0"/>
                  <w:marBottom w:val="0"/>
                  <w:divBdr>
                    <w:top w:val="none" w:sz="0" w:space="0" w:color="auto"/>
                    <w:left w:val="none" w:sz="0" w:space="0" w:color="auto"/>
                    <w:bottom w:val="none" w:sz="0" w:space="0" w:color="auto"/>
                    <w:right w:val="none" w:sz="0" w:space="0" w:color="auto"/>
                  </w:divBdr>
                </w:div>
                <w:div w:id="417865647">
                  <w:marLeft w:val="640"/>
                  <w:marRight w:val="0"/>
                  <w:marTop w:val="0"/>
                  <w:marBottom w:val="0"/>
                  <w:divBdr>
                    <w:top w:val="none" w:sz="0" w:space="0" w:color="auto"/>
                    <w:left w:val="none" w:sz="0" w:space="0" w:color="auto"/>
                    <w:bottom w:val="none" w:sz="0" w:space="0" w:color="auto"/>
                    <w:right w:val="none" w:sz="0" w:space="0" w:color="auto"/>
                  </w:divBdr>
                </w:div>
                <w:div w:id="199705832">
                  <w:marLeft w:val="640"/>
                  <w:marRight w:val="0"/>
                  <w:marTop w:val="0"/>
                  <w:marBottom w:val="0"/>
                  <w:divBdr>
                    <w:top w:val="none" w:sz="0" w:space="0" w:color="auto"/>
                    <w:left w:val="none" w:sz="0" w:space="0" w:color="auto"/>
                    <w:bottom w:val="none" w:sz="0" w:space="0" w:color="auto"/>
                    <w:right w:val="none" w:sz="0" w:space="0" w:color="auto"/>
                  </w:divBdr>
                </w:div>
                <w:div w:id="480541230">
                  <w:marLeft w:val="640"/>
                  <w:marRight w:val="0"/>
                  <w:marTop w:val="0"/>
                  <w:marBottom w:val="0"/>
                  <w:divBdr>
                    <w:top w:val="none" w:sz="0" w:space="0" w:color="auto"/>
                    <w:left w:val="none" w:sz="0" w:space="0" w:color="auto"/>
                    <w:bottom w:val="none" w:sz="0" w:space="0" w:color="auto"/>
                    <w:right w:val="none" w:sz="0" w:space="0" w:color="auto"/>
                  </w:divBdr>
                </w:div>
                <w:div w:id="1626884399">
                  <w:marLeft w:val="640"/>
                  <w:marRight w:val="0"/>
                  <w:marTop w:val="0"/>
                  <w:marBottom w:val="0"/>
                  <w:divBdr>
                    <w:top w:val="none" w:sz="0" w:space="0" w:color="auto"/>
                    <w:left w:val="none" w:sz="0" w:space="0" w:color="auto"/>
                    <w:bottom w:val="none" w:sz="0" w:space="0" w:color="auto"/>
                    <w:right w:val="none" w:sz="0" w:space="0" w:color="auto"/>
                  </w:divBdr>
                </w:div>
                <w:div w:id="525290551">
                  <w:marLeft w:val="640"/>
                  <w:marRight w:val="0"/>
                  <w:marTop w:val="0"/>
                  <w:marBottom w:val="0"/>
                  <w:divBdr>
                    <w:top w:val="none" w:sz="0" w:space="0" w:color="auto"/>
                    <w:left w:val="none" w:sz="0" w:space="0" w:color="auto"/>
                    <w:bottom w:val="none" w:sz="0" w:space="0" w:color="auto"/>
                    <w:right w:val="none" w:sz="0" w:space="0" w:color="auto"/>
                  </w:divBdr>
                </w:div>
                <w:div w:id="1846282367">
                  <w:marLeft w:val="640"/>
                  <w:marRight w:val="0"/>
                  <w:marTop w:val="0"/>
                  <w:marBottom w:val="0"/>
                  <w:divBdr>
                    <w:top w:val="none" w:sz="0" w:space="0" w:color="auto"/>
                    <w:left w:val="none" w:sz="0" w:space="0" w:color="auto"/>
                    <w:bottom w:val="none" w:sz="0" w:space="0" w:color="auto"/>
                    <w:right w:val="none" w:sz="0" w:space="0" w:color="auto"/>
                  </w:divBdr>
                </w:div>
                <w:div w:id="2096394802">
                  <w:marLeft w:val="640"/>
                  <w:marRight w:val="0"/>
                  <w:marTop w:val="0"/>
                  <w:marBottom w:val="0"/>
                  <w:divBdr>
                    <w:top w:val="none" w:sz="0" w:space="0" w:color="auto"/>
                    <w:left w:val="none" w:sz="0" w:space="0" w:color="auto"/>
                    <w:bottom w:val="none" w:sz="0" w:space="0" w:color="auto"/>
                    <w:right w:val="none" w:sz="0" w:space="0" w:color="auto"/>
                  </w:divBdr>
                </w:div>
                <w:div w:id="58867764">
                  <w:marLeft w:val="640"/>
                  <w:marRight w:val="0"/>
                  <w:marTop w:val="0"/>
                  <w:marBottom w:val="0"/>
                  <w:divBdr>
                    <w:top w:val="none" w:sz="0" w:space="0" w:color="auto"/>
                    <w:left w:val="none" w:sz="0" w:space="0" w:color="auto"/>
                    <w:bottom w:val="none" w:sz="0" w:space="0" w:color="auto"/>
                    <w:right w:val="none" w:sz="0" w:space="0" w:color="auto"/>
                  </w:divBdr>
                </w:div>
                <w:div w:id="837310354">
                  <w:marLeft w:val="640"/>
                  <w:marRight w:val="0"/>
                  <w:marTop w:val="0"/>
                  <w:marBottom w:val="0"/>
                  <w:divBdr>
                    <w:top w:val="none" w:sz="0" w:space="0" w:color="auto"/>
                    <w:left w:val="none" w:sz="0" w:space="0" w:color="auto"/>
                    <w:bottom w:val="none" w:sz="0" w:space="0" w:color="auto"/>
                    <w:right w:val="none" w:sz="0" w:space="0" w:color="auto"/>
                  </w:divBdr>
                </w:div>
                <w:div w:id="431706344">
                  <w:marLeft w:val="640"/>
                  <w:marRight w:val="0"/>
                  <w:marTop w:val="0"/>
                  <w:marBottom w:val="0"/>
                  <w:divBdr>
                    <w:top w:val="none" w:sz="0" w:space="0" w:color="auto"/>
                    <w:left w:val="none" w:sz="0" w:space="0" w:color="auto"/>
                    <w:bottom w:val="none" w:sz="0" w:space="0" w:color="auto"/>
                    <w:right w:val="none" w:sz="0" w:space="0" w:color="auto"/>
                  </w:divBdr>
                </w:div>
                <w:div w:id="44566818">
                  <w:marLeft w:val="640"/>
                  <w:marRight w:val="0"/>
                  <w:marTop w:val="0"/>
                  <w:marBottom w:val="0"/>
                  <w:divBdr>
                    <w:top w:val="none" w:sz="0" w:space="0" w:color="auto"/>
                    <w:left w:val="none" w:sz="0" w:space="0" w:color="auto"/>
                    <w:bottom w:val="none" w:sz="0" w:space="0" w:color="auto"/>
                    <w:right w:val="none" w:sz="0" w:space="0" w:color="auto"/>
                  </w:divBdr>
                </w:div>
                <w:div w:id="1647928264">
                  <w:marLeft w:val="640"/>
                  <w:marRight w:val="0"/>
                  <w:marTop w:val="0"/>
                  <w:marBottom w:val="0"/>
                  <w:divBdr>
                    <w:top w:val="none" w:sz="0" w:space="0" w:color="auto"/>
                    <w:left w:val="none" w:sz="0" w:space="0" w:color="auto"/>
                    <w:bottom w:val="none" w:sz="0" w:space="0" w:color="auto"/>
                    <w:right w:val="none" w:sz="0" w:space="0" w:color="auto"/>
                  </w:divBdr>
                </w:div>
                <w:div w:id="603272133">
                  <w:marLeft w:val="640"/>
                  <w:marRight w:val="0"/>
                  <w:marTop w:val="0"/>
                  <w:marBottom w:val="0"/>
                  <w:divBdr>
                    <w:top w:val="none" w:sz="0" w:space="0" w:color="auto"/>
                    <w:left w:val="none" w:sz="0" w:space="0" w:color="auto"/>
                    <w:bottom w:val="none" w:sz="0" w:space="0" w:color="auto"/>
                    <w:right w:val="none" w:sz="0" w:space="0" w:color="auto"/>
                  </w:divBdr>
                </w:div>
                <w:div w:id="411975019">
                  <w:marLeft w:val="640"/>
                  <w:marRight w:val="0"/>
                  <w:marTop w:val="0"/>
                  <w:marBottom w:val="0"/>
                  <w:divBdr>
                    <w:top w:val="none" w:sz="0" w:space="0" w:color="auto"/>
                    <w:left w:val="none" w:sz="0" w:space="0" w:color="auto"/>
                    <w:bottom w:val="none" w:sz="0" w:space="0" w:color="auto"/>
                    <w:right w:val="none" w:sz="0" w:space="0" w:color="auto"/>
                  </w:divBdr>
                </w:div>
                <w:div w:id="1281456595">
                  <w:marLeft w:val="640"/>
                  <w:marRight w:val="0"/>
                  <w:marTop w:val="0"/>
                  <w:marBottom w:val="0"/>
                  <w:divBdr>
                    <w:top w:val="none" w:sz="0" w:space="0" w:color="auto"/>
                    <w:left w:val="none" w:sz="0" w:space="0" w:color="auto"/>
                    <w:bottom w:val="none" w:sz="0" w:space="0" w:color="auto"/>
                    <w:right w:val="none" w:sz="0" w:space="0" w:color="auto"/>
                  </w:divBdr>
                </w:div>
                <w:div w:id="904296745">
                  <w:marLeft w:val="640"/>
                  <w:marRight w:val="0"/>
                  <w:marTop w:val="0"/>
                  <w:marBottom w:val="0"/>
                  <w:divBdr>
                    <w:top w:val="none" w:sz="0" w:space="0" w:color="auto"/>
                    <w:left w:val="none" w:sz="0" w:space="0" w:color="auto"/>
                    <w:bottom w:val="none" w:sz="0" w:space="0" w:color="auto"/>
                    <w:right w:val="none" w:sz="0" w:space="0" w:color="auto"/>
                  </w:divBdr>
                </w:div>
                <w:div w:id="1300188581">
                  <w:marLeft w:val="640"/>
                  <w:marRight w:val="0"/>
                  <w:marTop w:val="0"/>
                  <w:marBottom w:val="0"/>
                  <w:divBdr>
                    <w:top w:val="none" w:sz="0" w:space="0" w:color="auto"/>
                    <w:left w:val="none" w:sz="0" w:space="0" w:color="auto"/>
                    <w:bottom w:val="none" w:sz="0" w:space="0" w:color="auto"/>
                    <w:right w:val="none" w:sz="0" w:space="0" w:color="auto"/>
                  </w:divBdr>
                </w:div>
                <w:div w:id="1072124528">
                  <w:marLeft w:val="640"/>
                  <w:marRight w:val="0"/>
                  <w:marTop w:val="0"/>
                  <w:marBottom w:val="0"/>
                  <w:divBdr>
                    <w:top w:val="none" w:sz="0" w:space="0" w:color="auto"/>
                    <w:left w:val="none" w:sz="0" w:space="0" w:color="auto"/>
                    <w:bottom w:val="none" w:sz="0" w:space="0" w:color="auto"/>
                    <w:right w:val="none" w:sz="0" w:space="0" w:color="auto"/>
                  </w:divBdr>
                </w:div>
                <w:div w:id="1058438156">
                  <w:marLeft w:val="640"/>
                  <w:marRight w:val="0"/>
                  <w:marTop w:val="0"/>
                  <w:marBottom w:val="0"/>
                  <w:divBdr>
                    <w:top w:val="none" w:sz="0" w:space="0" w:color="auto"/>
                    <w:left w:val="none" w:sz="0" w:space="0" w:color="auto"/>
                    <w:bottom w:val="none" w:sz="0" w:space="0" w:color="auto"/>
                    <w:right w:val="none" w:sz="0" w:space="0" w:color="auto"/>
                  </w:divBdr>
                </w:div>
                <w:div w:id="170339620">
                  <w:marLeft w:val="640"/>
                  <w:marRight w:val="0"/>
                  <w:marTop w:val="0"/>
                  <w:marBottom w:val="0"/>
                  <w:divBdr>
                    <w:top w:val="none" w:sz="0" w:space="0" w:color="auto"/>
                    <w:left w:val="none" w:sz="0" w:space="0" w:color="auto"/>
                    <w:bottom w:val="none" w:sz="0" w:space="0" w:color="auto"/>
                    <w:right w:val="none" w:sz="0" w:space="0" w:color="auto"/>
                  </w:divBdr>
                </w:div>
                <w:div w:id="1442215570">
                  <w:marLeft w:val="640"/>
                  <w:marRight w:val="0"/>
                  <w:marTop w:val="0"/>
                  <w:marBottom w:val="0"/>
                  <w:divBdr>
                    <w:top w:val="none" w:sz="0" w:space="0" w:color="auto"/>
                    <w:left w:val="none" w:sz="0" w:space="0" w:color="auto"/>
                    <w:bottom w:val="none" w:sz="0" w:space="0" w:color="auto"/>
                    <w:right w:val="none" w:sz="0" w:space="0" w:color="auto"/>
                  </w:divBdr>
                </w:div>
                <w:div w:id="1967345198">
                  <w:marLeft w:val="640"/>
                  <w:marRight w:val="0"/>
                  <w:marTop w:val="0"/>
                  <w:marBottom w:val="0"/>
                  <w:divBdr>
                    <w:top w:val="none" w:sz="0" w:space="0" w:color="auto"/>
                    <w:left w:val="none" w:sz="0" w:space="0" w:color="auto"/>
                    <w:bottom w:val="none" w:sz="0" w:space="0" w:color="auto"/>
                    <w:right w:val="none" w:sz="0" w:space="0" w:color="auto"/>
                  </w:divBdr>
                </w:div>
                <w:div w:id="1550990356">
                  <w:marLeft w:val="640"/>
                  <w:marRight w:val="0"/>
                  <w:marTop w:val="0"/>
                  <w:marBottom w:val="0"/>
                  <w:divBdr>
                    <w:top w:val="none" w:sz="0" w:space="0" w:color="auto"/>
                    <w:left w:val="none" w:sz="0" w:space="0" w:color="auto"/>
                    <w:bottom w:val="none" w:sz="0" w:space="0" w:color="auto"/>
                    <w:right w:val="none" w:sz="0" w:space="0" w:color="auto"/>
                  </w:divBdr>
                </w:div>
                <w:div w:id="1724602214">
                  <w:marLeft w:val="640"/>
                  <w:marRight w:val="0"/>
                  <w:marTop w:val="0"/>
                  <w:marBottom w:val="0"/>
                  <w:divBdr>
                    <w:top w:val="none" w:sz="0" w:space="0" w:color="auto"/>
                    <w:left w:val="none" w:sz="0" w:space="0" w:color="auto"/>
                    <w:bottom w:val="none" w:sz="0" w:space="0" w:color="auto"/>
                    <w:right w:val="none" w:sz="0" w:space="0" w:color="auto"/>
                  </w:divBdr>
                </w:div>
              </w:divsChild>
            </w:div>
            <w:div w:id="457995193">
              <w:marLeft w:val="0"/>
              <w:marRight w:val="0"/>
              <w:marTop w:val="0"/>
              <w:marBottom w:val="0"/>
              <w:divBdr>
                <w:top w:val="none" w:sz="0" w:space="0" w:color="auto"/>
                <w:left w:val="none" w:sz="0" w:space="0" w:color="auto"/>
                <w:bottom w:val="none" w:sz="0" w:space="0" w:color="auto"/>
                <w:right w:val="none" w:sz="0" w:space="0" w:color="auto"/>
              </w:divBdr>
              <w:divsChild>
                <w:div w:id="1417553966">
                  <w:marLeft w:val="640"/>
                  <w:marRight w:val="0"/>
                  <w:marTop w:val="0"/>
                  <w:marBottom w:val="0"/>
                  <w:divBdr>
                    <w:top w:val="none" w:sz="0" w:space="0" w:color="auto"/>
                    <w:left w:val="none" w:sz="0" w:space="0" w:color="auto"/>
                    <w:bottom w:val="none" w:sz="0" w:space="0" w:color="auto"/>
                    <w:right w:val="none" w:sz="0" w:space="0" w:color="auto"/>
                  </w:divBdr>
                </w:div>
                <w:div w:id="295066421">
                  <w:marLeft w:val="640"/>
                  <w:marRight w:val="0"/>
                  <w:marTop w:val="0"/>
                  <w:marBottom w:val="0"/>
                  <w:divBdr>
                    <w:top w:val="none" w:sz="0" w:space="0" w:color="auto"/>
                    <w:left w:val="none" w:sz="0" w:space="0" w:color="auto"/>
                    <w:bottom w:val="none" w:sz="0" w:space="0" w:color="auto"/>
                    <w:right w:val="none" w:sz="0" w:space="0" w:color="auto"/>
                  </w:divBdr>
                </w:div>
                <w:div w:id="860245624">
                  <w:marLeft w:val="640"/>
                  <w:marRight w:val="0"/>
                  <w:marTop w:val="0"/>
                  <w:marBottom w:val="0"/>
                  <w:divBdr>
                    <w:top w:val="none" w:sz="0" w:space="0" w:color="auto"/>
                    <w:left w:val="none" w:sz="0" w:space="0" w:color="auto"/>
                    <w:bottom w:val="none" w:sz="0" w:space="0" w:color="auto"/>
                    <w:right w:val="none" w:sz="0" w:space="0" w:color="auto"/>
                  </w:divBdr>
                </w:div>
                <w:div w:id="23790351">
                  <w:marLeft w:val="640"/>
                  <w:marRight w:val="0"/>
                  <w:marTop w:val="0"/>
                  <w:marBottom w:val="0"/>
                  <w:divBdr>
                    <w:top w:val="none" w:sz="0" w:space="0" w:color="auto"/>
                    <w:left w:val="none" w:sz="0" w:space="0" w:color="auto"/>
                    <w:bottom w:val="none" w:sz="0" w:space="0" w:color="auto"/>
                    <w:right w:val="none" w:sz="0" w:space="0" w:color="auto"/>
                  </w:divBdr>
                </w:div>
                <w:div w:id="1372416151">
                  <w:marLeft w:val="640"/>
                  <w:marRight w:val="0"/>
                  <w:marTop w:val="0"/>
                  <w:marBottom w:val="0"/>
                  <w:divBdr>
                    <w:top w:val="none" w:sz="0" w:space="0" w:color="auto"/>
                    <w:left w:val="none" w:sz="0" w:space="0" w:color="auto"/>
                    <w:bottom w:val="none" w:sz="0" w:space="0" w:color="auto"/>
                    <w:right w:val="none" w:sz="0" w:space="0" w:color="auto"/>
                  </w:divBdr>
                </w:div>
                <w:div w:id="424107033">
                  <w:marLeft w:val="640"/>
                  <w:marRight w:val="0"/>
                  <w:marTop w:val="0"/>
                  <w:marBottom w:val="0"/>
                  <w:divBdr>
                    <w:top w:val="none" w:sz="0" w:space="0" w:color="auto"/>
                    <w:left w:val="none" w:sz="0" w:space="0" w:color="auto"/>
                    <w:bottom w:val="none" w:sz="0" w:space="0" w:color="auto"/>
                    <w:right w:val="none" w:sz="0" w:space="0" w:color="auto"/>
                  </w:divBdr>
                </w:div>
                <w:div w:id="1302809223">
                  <w:marLeft w:val="640"/>
                  <w:marRight w:val="0"/>
                  <w:marTop w:val="0"/>
                  <w:marBottom w:val="0"/>
                  <w:divBdr>
                    <w:top w:val="none" w:sz="0" w:space="0" w:color="auto"/>
                    <w:left w:val="none" w:sz="0" w:space="0" w:color="auto"/>
                    <w:bottom w:val="none" w:sz="0" w:space="0" w:color="auto"/>
                    <w:right w:val="none" w:sz="0" w:space="0" w:color="auto"/>
                  </w:divBdr>
                </w:div>
                <w:div w:id="1292397553">
                  <w:marLeft w:val="640"/>
                  <w:marRight w:val="0"/>
                  <w:marTop w:val="0"/>
                  <w:marBottom w:val="0"/>
                  <w:divBdr>
                    <w:top w:val="none" w:sz="0" w:space="0" w:color="auto"/>
                    <w:left w:val="none" w:sz="0" w:space="0" w:color="auto"/>
                    <w:bottom w:val="none" w:sz="0" w:space="0" w:color="auto"/>
                    <w:right w:val="none" w:sz="0" w:space="0" w:color="auto"/>
                  </w:divBdr>
                </w:div>
                <w:div w:id="388917867">
                  <w:marLeft w:val="640"/>
                  <w:marRight w:val="0"/>
                  <w:marTop w:val="0"/>
                  <w:marBottom w:val="0"/>
                  <w:divBdr>
                    <w:top w:val="none" w:sz="0" w:space="0" w:color="auto"/>
                    <w:left w:val="none" w:sz="0" w:space="0" w:color="auto"/>
                    <w:bottom w:val="none" w:sz="0" w:space="0" w:color="auto"/>
                    <w:right w:val="none" w:sz="0" w:space="0" w:color="auto"/>
                  </w:divBdr>
                </w:div>
                <w:div w:id="920335190">
                  <w:marLeft w:val="640"/>
                  <w:marRight w:val="0"/>
                  <w:marTop w:val="0"/>
                  <w:marBottom w:val="0"/>
                  <w:divBdr>
                    <w:top w:val="none" w:sz="0" w:space="0" w:color="auto"/>
                    <w:left w:val="none" w:sz="0" w:space="0" w:color="auto"/>
                    <w:bottom w:val="none" w:sz="0" w:space="0" w:color="auto"/>
                    <w:right w:val="none" w:sz="0" w:space="0" w:color="auto"/>
                  </w:divBdr>
                </w:div>
                <w:div w:id="227693150">
                  <w:marLeft w:val="640"/>
                  <w:marRight w:val="0"/>
                  <w:marTop w:val="0"/>
                  <w:marBottom w:val="0"/>
                  <w:divBdr>
                    <w:top w:val="none" w:sz="0" w:space="0" w:color="auto"/>
                    <w:left w:val="none" w:sz="0" w:space="0" w:color="auto"/>
                    <w:bottom w:val="none" w:sz="0" w:space="0" w:color="auto"/>
                    <w:right w:val="none" w:sz="0" w:space="0" w:color="auto"/>
                  </w:divBdr>
                </w:div>
                <w:div w:id="103885753">
                  <w:marLeft w:val="640"/>
                  <w:marRight w:val="0"/>
                  <w:marTop w:val="0"/>
                  <w:marBottom w:val="0"/>
                  <w:divBdr>
                    <w:top w:val="none" w:sz="0" w:space="0" w:color="auto"/>
                    <w:left w:val="none" w:sz="0" w:space="0" w:color="auto"/>
                    <w:bottom w:val="none" w:sz="0" w:space="0" w:color="auto"/>
                    <w:right w:val="none" w:sz="0" w:space="0" w:color="auto"/>
                  </w:divBdr>
                </w:div>
                <w:div w:id="2125348171">
                  <w:marLeft w:val="640"/>
                  <w:marRight w:val="0"/>
                  <w:marTop w:val="0"/>
                  <w:marBottom w:val="0"/>
                  <w:divBdr>
                    <w:top w:val="none" w:sz="0" w:space="0" w:color="auto"/>
                    <w:left w:val="none" w:sz="0" w:space="0" w:color="auto"/>
                    <w:bottom w:val="none" w:sz="0" w:space="0" w:color="auto"/>
                    <w:right w:val="none" w:sz="0" w:space="0" w:color="auto"/>
                  </w:divBdr>
                </w:div>
                <w:div w:id="273905447">
                  <w:marLeft w:val="640"/>
                  <w:marRight w:val="0"/>
                  <w:marTop w:val="0"/>
                  <w:marBottom w:val="0"/>
                  <w:divBdr>
                    <w:top w:val="none" w:sz="0" w:space="0" w:color="auto"/>
                    <w:left w:val="none" w:sz="0" w:space="0" w:color="auto"/>
                    <w:bottom w:val="none" w:sz="0" w:space="0" w:color="auto"/>
                    <w:right w:val="none" w:sz="0" w:space="0" w:color="auto"/>
                  </w:divBdr>
                </w:div>
                <w:div w:id="744113814">
                  <w:marLeft w:val="640"/>
                  <w:marRight w:val="0"/>
                  <w:marTop w:val="0"/>
                  <w:marBottom w:val="0"/>
                  <w:divBdr>
                    <w:top w:val="none" w:sz="0" w:space="0" w:color="auto"/>
                    <w:left w:val="none" w:sz="0" w:space="0" w:color="auto"/>
                    <w:bottom w:val="none" w:sz="0" w:space="0" w:color="auto"/>
                    <w:right w:val="none" w:sz="0" w:space="0" w:color="auto"/>
                  </w:divBdr>
                </w:div>
                <w:div w:id="1950503394">
                  <w:marLeft w:val="640"/>
                  <w:marRight w:val="0"/>
                  <w:marTop w:val="0"/>
                  <w:marBottom w:val="0"/>
                  <w:divBdr>
                    <w:top w:val="none" w:sz="0" w:space="0" w:color="auto"/>
                    <w:left w:val="none" w:sz="0" w:space="0" w:color="auto"/>
                    <w:bottom w:val="none" w:sz="0" w:space="0" w:color="auto"/>
                    <w:right w:val="none" w:sz="0" w:space="0" w:color="auto"/>
                  </w:divBdr>
                </w:div>
                <w:div w:id="1520391007">
                  <w:marLeft w:val="640"/>
                  <w:marRight w:val="0"/>
                  <w:marTop w:val="0"/>
                  <w:marBottom w:val="0"/>
                  <w:divBdr>
                    <w:top w:val="none" w:sz="0" w:space="0" w:color="auto"/>
                    <w:left w:val="none" w:sz="0" w:space="0" w:color="auto"/>
                    <w:bottom w:val="none" w:sz="0" w:space="0" w:color="auto"/>
                    <w:right w:val="none" w:sz="0" w:space="0" w:color="auto"/>
                  </w:divBdr>
                </w:div>
                <w:div w:id="282425180">
                  <w:marLeft w:val="640"/>
                  <w:marRight w:val="0"/>
                  <w:marTop w:val="0"/>
                  <w:marBottom w:val="0"/>
                  <w:divBdr>
                    <w:top w:val="none" w:sz="0" w:space="0" w:color="auto"/>
                    <w:left w:val="none" w:sz="0" w:space="0" w:color="auto"/>
                    <w:bottom w:val="none" w:sz="0" w:space="0" w:color="auto"/>
                    <w:right w:val="none" w:sz="0" w:space="0" w:color="auto"/>
                  </w:divBdr>
                </w:div>
                <w:div w:id="786199879">
                  <w:marLeft w:val="640"/>
                  <w:marRight w:val="0"/>
                  <w:marTop w:val="0"/>
                  <w:marBottom w:val="0"/>
                  <w:divBdr>
                    <w:top w:val="none" w:sz="0" w:space="0" w:color="auto"/>
                    <w:left w:val="none" w:sz="0" w:space="0" w:color="auto"/>
                    <w:bottom w:val="none" w:sz="0" w:space="0" w:color="auto"/>
                    <w:right w:val="none" w:sz="0" w:space="0" w:color="auto"/>
                  </w:divBdr>
                </w:div>
                <w:div w:id="1344160402">
                  <w:marLeft w:val="640"/>
                  <w:marRight w:val="0"/>
                  <w:marTop w:val="0"/>
                  <w:marBottom w:val="0"/>
                  <w:divBdr>
                    <w:top w:val="none" w:sz="0" w:space="0" w:color="auto"/>
                    <w:left w:val="none" w:sz="0" w:space="0" w:color="auto"/>
                    <w:bottom w:val="none" w:sz="0" w:space="0" w:color="auto"/>
                    <w:right w:val="none" w:sz="0" w:space="0" w:color="auto"/>
                  </w:divBdr>
                </w:div>
                <w:div w:id="1745764613">
                  <w:marLeft w:val="640"/>
                  <w:marRight w:val="0"/>
                  <w:marTop w:val="0"/>
                  <w:marBottom w:val="0"/>
                  <w:divBdr>
                    <w:top w:val="none" w:sz="0" w:space="0" w:color="auto"/>
                    <w:left w:val="none" w:sz="0" w:space="0" w:color="auto"/>
                    <w:bottom w:val="none" w:sz="0" w:space="0" w:color="auto"/>
                    <w:right w:val="none" w:sz="0" w:space="0" w:color="auto"/>
                  </w:divBdr>
                </w:div>
                <w:div w:id="2101023222">
                  <w:marLeft w:val="640"/>
                  <w:marRight w:val="0"/>
                  <w:marTop w:val="0"/>
                  <w:marBottom w:val="0"/>
                  <w:divBdr>
                    <w:top w:val="none" w:sz="0" w:space="0" w:color="auto"/>
                    <w:left w:val="none" w:sz="0" w:space="0" w:color="auto"/>
                    <w:bottom w:val="none" w:sz="0" w:space="0" w:color="auto"/>
                    <w:right w:val="none" w:sz="0" w:space="0" w:color="auto"/>
                  </w:divBdr>
                </w:div>
                <w:div w:id="142158873">
                  <w:marLeft w:val="640"/>
                  <w:marRight w:val="0"/>
                  <w:marTop w:val="0"/>
                  <w:marBottom w:val="0"/>
                  <w:divBdr>
                    <w:top w:val="none" w:sz="0" w:space="0" w:color="auto"/>
                    <w:left w:val="none" w:sz="0" w:space="0" w:color="auto"/>
                    <w:bottom w:val="none" w:sz="0" w:space="0" w:color="auto"/>
                    <w:right w:val="none" w:sz="0" w:space="0" w:color="auto"/>
                  </w:divBdr>
                </w:div>
                <w:div w:id="1071272412">
                  <w:marLeft w:val="640"/>
                  <w:marRight w:val="0"/>
                  <w:marTop w:val="0"/>
                  <w:marBottom w:val="0"/>
                  <w:divBdr>
                    <w:top w:val="none" w:sz="0" w:space="0" w:color="auto"/>
                    <w:left w:val="none" w:sz="0" w:space="0" w:color="auto"/>
                    <w:bottom w:val="none" w:sz="0" w:space="0" w:color="auto"/>
                    <w:right w:val="none" w:sz="0" w:space="0" w:color="auto"/>
                  </w:divBdr>
                </w:div>
                <w:div w:id="72238074">
                  <w:marLeft w:val="640"/>
                  <w:marRight w:val="0"/>
                  <w:marTop w:val="0"/>
                  <w:marBottom w:val="0"/>
                  <w:divBdr>
                    <w:top w:val="none" w:sz="0" w:space="0" w:color="auto"/>
                    <w:left w:val="none" w:sz="0" w:space="0" w:color="auto"/>
                    <w:bottom w:val="none" w:sz="0" w:space="0" w:color="auto"/>
                    <w:right w:val="none" w:sz="0" w:space="0" w:color="auto"/>
                  </w:divBdr>
                </w:div>
                <w:div w:id="1937982825">
                  <w:marLeft w:val="640"/>
                  <w:marRight w:val="0"/>
                  <w:marTop w:val="0"/>
                  <w:marBottom w:val="0"/>
                  <w:divBdr>
                    <w:top w:val="none" w:sz="0" w:space="0" w:color="auto"/>
                    <w:left w:val="none" w:sz="0" w:space="0" w:color="auto"/>
                    <w:bottom w:val="none" w:sz="0" w:space="0" w:color="auto"/>
                    <w:right w:val="none" w:sz="0" w:space="0" w:color="auto"/>
                  </w:divBdr>
                </w:div>
                <w:div w:id="1614625912">
                  <w:marLeft w:val="640"/>
                  <w:marRight w:val="0"/>
                  <w:marTop w:val="0"/>
                  <w:marBottom w:val="0"/>
                  <w:divBdr>
                    <w:top w:val="none" w:sz="0" w:space="0" w:color="auto"/>
                    <w:left w:val="none" w:sz="0" w:space="0" w:color="auto"/>
                    <w:bottom w:val="none" w:sz="0" w:space="0" w:color="auto"/>
                    <w:right w:val="none" w:sz="0" w:space="0" w:color="auto"/>
                  </w:divBdr>
                </w:div>
                <w:div w:id="1429043523">
                  <w:marLeft w:val="640"/>
                  <w:marRight w:val="0"/>
                  <w:marTop w:val="0"/>
                  <w:marBottom w:val="0"/>
                  <w:divBdr>
                    <w:top w:val="none" w:sz="0" w:space="0" w:color="auto"/>
                    <w:left w:val="none" w:sz="0" w:space="0" w:color="auto"/>
                    <w:bottom w:val="none" w:sz="0" w:space="0" w:color="auto"/>
                    <w:right w:val="none" w:sz="0" w:space="0" w:color="auto"/>
                  </w:divBdr>
                </w:div>
                <w:div w:id="614213167">
                  <w:marLeft w:val="640"/>
                  <w:marRight w:val="0"/>
                  <w:marTop w:val="0"/>
                  <w:marBottom w:val="0"/>
                  <w:divBdr>
                    <w:top w:val="none" w:sz="0" w:space="0" w:color="auto"/>
                    <w:left w:val="none" w:sz="0" w:space="0" w:color="auto"/>
                    <w:bottom w:val="none" w:sz="0" w:space="0" w:color="auto"/>
                    <w:right w:val="none" w:sz="0" w:space="0" w:color="auto"/>
                  </w:divBdr>
                </w:div>
                <w:div w:id="1561332277">
                  <w:marLeft w:val="640"/>
                  <w:marRight w:val="0"/>
                  <w:marTop w:val="0"/>
                  <w:marBottom w:val="0"/>
                  <w:divBdr>
                    <w:top w:val="none" w:sz="0" w:space="0" w:color="auto"/>
                    <w:left w:val="none" w:sz="0" w:space="0" w:color="auto"/>
                    <w:bottom w:val="none" w:sz="0" w:space="0" w:color="auto"/>
                    <w:right w:val="none" w:sz="0" w:space="0" w:color="auto"/>
                  </w:divBdr>
                </w:div>
                <w:div w:id="210119156">
                  <w:marLeft w:val="640"/>
                  <w:marRight w:val="0"/>
                  <w:marTop w:val="0"/>
                  <w:marBottom w:val="0"/>
                  <w:divBdr>
                    <w:top w:val="none" w:sz="0" w:space="0" w:color="auto"/>
                    <w:left w:val="none" w:sz="0" w:space="0" w:color="auto"/>
                    <w:bottom w:val="none" w:sz="0" w:space="0" w:color="auto"/>
                    <w:right w:val="none" w:sz="0" w:space="0" w:color="auto"/>
                  </w:divBdr>
                </w:div>
                <w:div w:id="2128619441">
                  <w:marLeft w:val="640"/>
                  <w:marRight w:val="0"/>
                  <w:marTop w:val="0"/>
                  <w:marBottom w:val="0"/>
                  <w:divBdr>
                    <w:top w:val="none" w:sz="0" w:space="0" w:color="auto"/>
                    <w:left w:val="none" w:sz="0" w:space="0" w:color="auto"/>
                    <w:bottom w:val="none" w:sz="0" w:space="0" w:color="auto"/>
                    <w:right w:val="none" w:sz="0" w:space="0" w:color="auto"/>
                  </w:divBdr>
                </w:div>
                <w:div w:id="1349142377">
                  <w:marLeft w:val="640"/>
                  <w:marRight w:val="0"/>
                  <w:marTop w:val="0"/>
                  <w:marBottom w:val="0"/>
                  <w:divBdr>
                    <w:top w:val="none" w:sz="0" w:space="0" w:color="auto"/>
                    <w:left w:val="none" w:sz="0" w:space="0" w:color="auto"/>
                    <w:bottom w:val="none" w:sz="0" w:space="0" w:color="auto"/>
                    <w:right w:val="none" w:sz="0" w:space="0" w:color="auto"/>
                  </w:divBdr>
                </w:div>
                <w:div w:id="718438370">
                  <w:marLeft w:val="640"/>
                  <w:marRight w:val="0"/>
                  <w:marTop w:val="0"/>
                  <w:marBottom w:val="0"/>
                  <w:divBdr>
                    <w:top w:val="none" w:sz="0" w:space="0" w:color="auto"/>
                    <w:left w:val="none" w:sz="0" w:space="0" w:color="auto"/>
                    <w:bottom w:val="none" w:sz="0" w:space="0" w:color="auto"/>
                    <w:right w:val="none" w:sz="0" w:space="0" w:color="auto"/>
                  </w:divBdr>
                </w:div>
                <w:div w:id="923495059">
                  <w:marLeft w:val="640"/>
                  <w:marRight w:val="0"/>
                  <w:marTop w:val="0"/>
                  <w:marBottom w:val="0"/>
                  <w:divBdr>
                    <w:top w:val="none" w:sz="0" w:space="0" w:color="auto"/>
                    <w:left w:val="none" w:sz="0" w:space="0" w:color="auto"/>
                    <w:bottom w:val="none" w:sz="0" w:space="0" w:color="auto"/>
                    <w:right w:val="none" w:sz="0" w:space="0" w:color="auto"/>
                  </w:divBdr>
                </w:div>
                <w:div w:id="944995251">
                  <w:marLeft w:val="640"/>
                  <w:marRight w:val="0"/>
                  <w:marTop w:val="0"/>
                  <w:marBottom w:val="0"/>
                  <w:divBdr>
                    <w:top w:val="none" w:sz="0" w:space="0" w:color="auto"/>
                    <w:left w:val="none" w:sz="0" w:space="0" w:color="auto"/>
                    <w:bottom w:val="none" w:sz="0" w:space="0" w:color="auto"/>
                    <w:right w:val="none" w:sz="0" w:space="0" w:color="auto"/>
                  </w:divBdr>
                </w:div>
                <w:div w:id="647168626">
                  <w:marLeft w:val="640"/>
                  <w:marRight w:val="0"/>
                  <w:marTop w:val="0"/>
                  <w:marBottom w:val="0"/>
                  <w:divBdr>
                    <w:top w:val="none" w:sz="0" w:space="0" w:color="auto"/>
                    <w:left w:val="none" w:sz="0" w:space="0" w:color="auto"/>
                    <w:bottom w:val="none" w:sz="0" w:space="0" w:color="auto"/>
                    <w:right w:val="none" w:sz="0" w:space="0" w:color="auto"/>
                  </w:divBdr>
                </w:div>
                <w:div w:id="1486507179">
                  <w:marLeft w:val="640"/>
                  <w:marRight w:val="0"/>
                  <w:marTop w:val="0"/>
                  <w:marBottom w:val="0"/>
                  <w:divBdr>
                    <w:top w:val="none" w:sz="0" w:space="0" w:color="auto"/>
                    <w:left w:val="none" w:sz="0" w:space="0" w:color="auto"/>
                    <w:bottom w:val="none" w:sz="0" w:space="0" w:color="auto"/>
                    <w:right w:val="none" w:sz="0" w:space="0" w:color="auto"/>
                  </w:divBdr>
                </w:div>
                <w:div w:id="1475027943">
                  <w:marLeft w:val="640"/>
                  <w:marRight w:val="0"/>
                  <w:marTop w:val="0"/>
                  <w:marBottom w:val="0"/>
                  <w:divBdr>
                    <w:top w:val="none" w:sz="0" w:space="0" w:color="auto"/>
                    <w:left w:val="none" w:sz="0" w:space="0" w:color="auto"/>
                    <w:bottom w:val="none" w:sz="0" w:space="0" w:color="auto"/>
                    <w:right w:val="none" w:sz="0" w:space="0" w:color="auto"/>
                  </w:divBdr>
                </w:div>
                <w:div w:id="1876308266">
                  <w:marLeft w:val="640"/>
                  <w:marRight w:val="0"/>
                  <w:marTop w:val="0"/>
                  <w:marBottom w:val="0"/>
                  <w:divBdr>
                    <w:top w:val="none" w:sz="0" w:space="0" w:color="auto"/>
                    <w:left w:val="none" w:sz="0" w:space="0" w:color="auto"/>
                    <w:bottom w:val="none" w:sz="0" w:space="0" w:color="auto"/>
                    <w:right w:val="none" w:sz="0" w:space="0" w:color="auto"/>
                  </w:divBdr>
                </w:div>
                <w:div w:id="1070230665">
                  <w:marLeft w:val="640"/>
                  <w:marRight w:val="0"/>
                  <w:marTop w:val="0"/>
                  <w:marBottom w:val="0"/>
                  <w:divBdr>
                    <w:top w:val="none" w:sz="0" w:space="0" w:color="auto"/>
                    <w:left w:val="none" w:sz="0" w:space="0" w:color="auto"/>
                    <w:bottom w:val="none" w:sz="0" w:space="0" w:color="auto"/>
                    <w:right w:val="none" w:sz="0" w:space="0" w:color="auto"/>
                  </w:divBdr>
                </w:div>
                <w:div w:id="1725056507">
                  <w:marLeft w:val="640"/>
                  <w:marRight w:val="0"/>
                  <w:marTop w:val="0"/>
                  <w:marBottom w:val="0"/>
                  <w:divBdr>
                    <w:top w:val="none" w:sz="0" w:space="0" w:color="auto"/>
                    <w:left w:val="none" w:sz="0" w:space="0" w:color="auto"/>
                    <w:bottom w:val="none" w:sz="0" w:space="0" w:color="auto"/>
                    <w:right w:val="none" w:sz="0" w:space="0" w:color="auto"/>
                  </w:divBdr>
                </w:div>
                <w:div w:id="1148982191">
                  <w:marLeft w:val="640"/>
                  <w:marRight w:val="0"/>
                  <w:marTop w:val="0"/>
                  <w:marBottom w:val="0"/>
                  <w:divBdr>
                    <w:top w:val="none" w:sz="0" w:space="0" w:color="auto"/>
                    <w:left w:val="none" w:sz="0" w:space="0" w:color="auto"/>
                    <w:bottom w:val="none" w:sz="0" w:space="0" w:color="auto"/>
                    <w:right w:val="none" w:sz="0" w:space="0" w:color="auto"/>
                  </w:divBdr>
                </w:div>
              </w:divsChild>
            </w:div>
            <w:div w:id="989750735">
              <w:marLeft w:val="0"/>
              <w:marRight w:val="0"/>
              <w:marTop w:val="0"/>
              <w:marBottom w:val="0"/>
              <w:divBdr>
                <w:top w:val="none" w:sz="0" w:space="0" w:color="auto"/>
                <w:left w:val="none" w:sz="0" w:space="0" w:color="auto"/>
                <w:bottom w:val="none" w:sz="0" w:space="0" w:color="auto"/>
                <w:right w:val="none" w:sz="0" w:space="0" w:color="auto"/>
              </w:divBdr>
              <w:divsChild>
                <w:div w:id="48462860">
                  <w:marLeft w:val="640"/>
                  <w:marRight w:val="0"/>
                  <w:marTop w:val="0"/>
                  <w:marBottom w:val="0"/>
                  <w:divBdr>
                    <w:top w:val="none" w:sz="0" w:space="0" w:color="auto"/>
                    <w:left w:val="none" w:sz="0" w:space="0" w:color="auto"/>
                    <w:bottom w:val="none" w:sz="0" w:space="0" w:color="auto"/>
                    <w:right w:val="none" w:sz="0" w:space="0" w:color="auto"/>
                  </w:divBdr>
                </w:div>
                <w:div w:id="2074161237">
                  <w:marLeft w:val="640"/>
                  <w:marRight w:val="0"/>
                  <w:marTop w:val="0"/>
                  <w:marBottom w:val="0"/>
                  <w:divBdr>
                    <w:top w:val="none" w:sz="0" w:space="0" w:color="auto"/>
                    <w:left w:val="none" w:sz="0" w:space="0" w:color="auto"/>
                    <w:bottom w:val="none" w:sz="0" w:space="0" w:color="auto"/>
                    <w:right w:val="none" w:sz="0" w:space="0" w:color="auto"/>
                  </w:divBdr>
                </w:div>
                <w:div w:id="929119242">
                  <w:marLeft w:val="640"/>
                  <w:marRight w:val="0"/>
                  <w:marTop w:val="0"/>
                  <w:marBottom w:val="0"/>
                  <w:divBdr>
                    <w:top w:val="none" w:sz="0" w:space="0" w:color="auto"/>
                    <w:left w:val="none" w:sz="0" w:space="0" w:color="auto"/>
                    <w:bottom w:val="none" w:sz="0" w:space="0" w:color="auto"/>
                    <w:right w:val="none" w:sz="0" w:space="0" w:color="auto"/>
                  </w:divBdr>
                </w:div>
                <w:div w:id="1472745127">
                  <w:marLeft w:val="640"/>
                  <w:marRight w:val="0"/>
                  <w:marTop w:val="0"/>
                  <w:marBottom w:val="0"/>
                  <w:divBdr>
                    <w:top w:val="none" w:sz="0" w:space="0" w:color="auto"/>
                    <w:left w:val="none" w:sz="0" w:space="0" w:color="auto"/>
                    <w:bottom w:val="none" w:sz="0" w:space="0" w:color="auto"/>
                    <w:right w:val="none" w:sz="0" w:space="0" w:color="auto"/>
                  </w:divBdr>
                </w:div>
                <w:div w:id="1910533047">
                  <w:marLeft w:val="640"/>
                  <w:marRight w:val="0"/>
                  <w:marTop w:val="0"/>
                  <w:marBottom w:val="0"/>
                  <w:divBdr>
                    <w:top w:val="none" w:sz="0" w:space="0" w:color="auto"/>
                    <w:left w:val="none" w:sz="0" w:space="0" w:color="auto"/>
                    <w:bottom w:val="none" w:sz="0" w:space="0" w:color="auto"/>
                    <w:right w:val="none" w:sz="0" w:space="0" w:color="auto"/>
                  </w:divBdr>
                </w:div>
                <w:div w:id="1841964895">
                  <w:marLeft w:val="640"/>
                  <w:marRight w:val="0"/>
                  <w:marTop w:val="0"/>
                  <w:marBottom w:val="0"/>
                  <w:divBdr>
                    <w:top w:val="none" w:sz="0" w:space="0" w:color="auto"/>
                    <w:left w:val="none" w:sz="0" w:space="0" w:color="auto"/>
                    <w:bottom w:val="none" w:sz="0" w:space="0" w:color="auto"/>
                    <w:right w:val="none" w:sz="0" w:space="0" w:color="auto"/>
                  </w:divBdr>
                </w:div>
                <w:div w:id="137651979">
                  <w:marLeft w:val="640"/>
                  <w:marRight w:val="0"/>
                  <w:marTop w:val="0"/>
                  <w:marBottom w:val="0"/>
                  <w:divBdr>
                    <w:top w:val="none" w:sz="0" w:space="0" w:color="auto"/>
                    <w:left w:val="none" w:sz="0" w:space="0" w:color="auto"/>
                    <w:bottom w:val="none" w:sz="0" w:space="0" w:color="auto"/>
                    <w:right w:val="none" w:sz="0" w:space="0" w:color="auto"/>
                  </w:divBdr>
                </w:div>
                <w:div w:id="1154838334">
                  <w:marLeft w:val="640"/>
                  <w:marRight w:val="0"/>
                  <w:marTop w:val="0"/>
                  <w:marBottom w:val="0"/>
                  <w:divBdr>
                    <w:top w:val="none" w:sz="0" w:space="0" w:color="auto"/>
                    <w:left w:val="none" w:sz="0" w:space="0" w:color="auto"/>
                    <w:bottom w:val="none" w:sz="0" w:space="0" w:color="auto"/>
                    <w:right w:val="none" w:sz="0" w:space="0" w:color="auto"/>
                  </w:divBdr>
                </w:div>
                <w:div w:id="979072151">
                  <w:marLeft w:val="640"/>
                  <w:marRight w:val="0"/>
                  <w:marTop w:val="0"/>
                  <w:marBottom w:val="0"/>
                  <w:divBdr>
                    <w:top w:val="none" w:sz="0" w:space="0" w:color="auto"/>
                    <w:left w:val="none" w:sz="0" w:space="0" w:color="auto"/>
                    <w:bottom w:val="none" w:sz="0" w:space="0" w:color="auto"/>
                    <w:right w:val="none" w:sz="0" w:space="0" w:color="auto"/>
                  </w:divBdr>
                </w:div>
                <w:div w:id="1556236020">
                  <w:marLeft w:val="640"/>
                  <w:marRight w:val="0"/>
                  <w:marTop w:val="0"/>
                  <w:marBottom w:val="0"/>
                  <w:divBdr>
                    <w:top w:val="none" w:sz="0" w:space="0" w:color="auto"/>
                    <w:left w:val="none" w:sz="0" w:space="0" w:color="auto"/>
                    <w:bottom w:val="none" w:sz="0" w:space="0" w:color="auto"/>
                    <w:right w:val="none" w:sz="0" w:space="0" w:color="auto"/>
                  </w:divBdr>
                </w:div>
                <w:div w:id="332530940">
                  <w:marLeft w:val="640"/>
                  <w:marRight w:val="0"/>
                  <w:marTop w:val="0"/>
                  <w:marBottom w:val="0"/>
                  <w:divBdr>
                    <w:top w:val="none" w:sz="0" w:space="0" w:color="auto"/>
                    <w:left w:val="none" w:sz="0" w:space="0" w:color="auto"/>
                    <w:bottom w:val="none" w:sz="0" w:space="0" w:color="auto"/>
                    <w:right w:val="none" w:sz="0" w:space="0" w:color="auto"/>
                  </w:divBdr>
                </w:div>
                <w:div w:id="1340620369">
                  <w:marLeft w:val="640"/>
                  <w:marRight w:val="0"/>
                  <w:marTop w:val="0"/>
                  <w:marBottom w:val="0"/>
                  <w:divBdr>
                    <w:top w:val="none" w:sz="0" w:space="0" w:color="auto"/>
                    <w:left w:val="none" w:sz="0" w:space="0" w:color="auto"/>
                    <w:bottom w:val="none" w:sz="0" w:space="0" w:color="auto"/>
                    <w:right w:val="none" w:sz="0" w:space="0" w:color="auto"/>
                  </w:divBdr>
                </w:div>
                <w:div w:id="1290239064">
                  <w:marLeft w:val="640"/>
                  <w:marRight w:val="0"/>
                  <w:marTop w:val="0"/>
                  <w:marBottom w:val="0"/>
                  <w:divBdr>
                    <w:top w:val="none" w:sz="0" w:space="0" w:color="auto"/>
                    <w:left w:val="none" w:sz="0" w:space="0" w:color="auto"/>
                    <w:bottom w:val="none" w:sz="0" w:space="0" w:color="auto"/>
                    <w:right w:val="none" w:sz="0" w:space="0" w:color="auto"/>
                  </w:divBdr>
                </w:div>
                <w:div w:id="1456363545">
                  <w:marLeft w:val="640"/>
                  <w:marRight w:val="0"/>
                  <w:marTop w:val="0"/>
                  <w:marBottom w:val="0"/>
                  <w:divBdr>
                    <w:top w:val="none" w:sz="0" w:space="0" w:color="auto"/>
                    <w:left w:val="none" w:sz="0" w:space="0" w:color="auto"/>
                    <w:bottom w:val="none" w:sz="0" w:space="0" w:color="auto"/>
                    <w:right w:val="none" w:sz="0" w:space="0" w:color="auto"/>
                  </w:divBdr>
                </w:div>
                <w:div w:id="1357581570">
                  <w:marLeft w:val="640"/>
                  <w:marRight w:val="0"/>
                  <w:marTop w:val="0"/>
                  <w:marBottom w:val="0"/>
                  <w:divBdr>
                    <w:top w:val="none" w:sz="0" w:space="0" w:color="auto"/>
                    <w:left w:val="none" w:sz="0" w:space="0" w:color="auto"/>
                    <w:bottom w:val="none" w:sz="0" w:space="0" w:color="auto"/>
                    <w:right w:val="none" w:sz="0" w:space="0" w:color="auto"/>
                  </w:divBdr>
                </w:div>
                <w:div w:id="2122332647">
                  <w:marLeft w:val="640"/>
                  <w:marRight w:val="0"/>
                  <w:marTop w:val="0"/>
                  <w:marBottom w:val="0"/>
                  <w:divBdr>
                    <w:top w:val="none" w:sz="0" w:space="0" w:color="auto"/>
                    <w:left w:val="none" w:sz="0" w:space="0" w:color="auto"/>
                    <w:bottom w:val="none" w:sz="0" w:space="0" w:color="auto"/>
                    <w:right w:val="none" w:sz="0" w:space="0" w:color="auto"/>
                  </w:divBdr>
                </w:div>
                <w:div w:id="1646278287">
                  <w:marLeft w:val="640"/>
                  <w:marRight w:val="0"/>
                  <w:marTop w:val="0"/>
                  <w:marBottom w:val="0"/>
                  <w:divBdr>
                    <w:top w:val="none" w:sz="0" w:space="0" w:color="auto"/>
                    <w:left w:val="none" w:sz="0" w:space="0" w:color="auto"/>
                    <w:bottom w:val="none" w:sz="0" w:space="0" w:color="auto"/>
                    <w:right w:val="none" w:sz="0" w:space="0" w:color="auto"/>
                  </w:divBdr>
                </w:div>
                <w:div w:id="915824622">
                  <w:marLeft w:val="640"/>
                  <w:marRight w:val="0"/>
                  <w:marTop w:val="0"/>
                  <w:marBottom w:val="0"/>
                  <w:divBdr>
                    <w:top w:val="none" w:sz="0" w:space="0" w:color="auto"/>
                    <w:left w:val="none" w:sz="0" w:space="0" w:color="auto"/>
                    <w:bottom w:val="none" w:sz="0" w:space="0" w:color="auto"/>
                    <w:right w:val="none" w:sz="0" w:space="0" w:color="auto"/>
                  </w:divBdr>
                </w:div>
                <w:div w:id="1631282390">
                  <w:marLeft w:val="640"/>
                  <w:marRight w:val="0"/>
                  <w:marTop w:val="0"/>
                  <w:marBottom w:val="0"/>
                  <w:divBdr>
                    <w:top w:val="none" w:sz="0" w:space="0" w:color="auto"/>
                    <w:left w:val="none" w:sz="0" w:space="0" w:color="auto"/>
                    <w:bottom w:val="none" w:sz="0" w:space="0" w:color="auto"/>
                    <w:right w:val="none" w:sz="0" w:space="0" w:color="auto"/>
                  </w:divBdr>
                </w:div>
                <w:div w:id="408506636">
                  <w:marLeft w:val="640"/>
                  <w:marRight w:val="0"/>
                  <w:marTop w:val="0"/>
                  <w:marBottom w:val="0"/>
                  <w:divBdr>
                    <w:top w:val="none" w:sz="0" w:space="0" w:color="auto"/>
                    <w:left w:val="none" w:sz="0" w:space="0" w:color="auto"/>
                    <w:bottom w:val="none" w:sz="0" w:space="0" w:color="auto"/>
                    <w:right w:val="none" w:sz="0" w:space="0" w:color="auto"/>
                  </w:divBdr>
                </w:div>
                <w:div w:id="1626306733">
                  <w:marLeft w:val="640"/>
                  <w:marRight w:val="0"/>
                  <w:marTop w:val="0"/>
                  <w:marBottom w:val="0"/>
                  <w:divBdr>
                    <w:top w:val="none" w:sz="0" w:space="0" w:color="auto"/>
                    <w:left w:val="none" w:sz="0" w:space="0" w:color="auto"/>
                    <w:bottom w:val="none" w:sz="0" w:space="0" w:color="auto"/>
                    <w:right w:val="none" w:sz="0" w:space="0" w:color="auto"/>
                  </w:divBdr>
                </w:div>
                <w:div w:id="571353347">
                  <w:marLeft w:val="640"/>
                  <w:marRight w:val="0"/>
                  <w:marTop w:val="0"/>
                  <w:marBottom w:val="0"/>
                  <w:divBdr>
                    <w:top w:val="none" w:sz="0" w:space="0" w:color="auto"/>
                    <w:left w:val="none" w:sz="0" w:space="0" w:color="auto"/>
                    <w:bottom w:val="none" w:sz="0" w:space="0" w:color="auto"/>
                    <w:right w:val="none" w:sz="0" w:space="0" w:color="auto"/>
                  </w:divBdr>
                </w:div>
                <w:div w:id="1548564741">
                  <w:marLeft w:val="640"/>
                  <w:marRight w:val="0"/>
                  <w:marTop w:val="0"/>
                  <w:marBottom w:val="0"/>
                  <w:divBdr>
                    <w:top w:val="none" w:sz="0" w:space="0" w:color="auto"/>
                    <w:left w:val="none" w:sz="0" w:space="0" w:color="auto"/>
                    <w:bottom w:val="none" w:sz="0" w:space="0" w:color="auto"/>
                    <w:right w:val="none" w:sz="0" w:space="0" w:color="auto"/>
                  </w:divBdr>
                </w:div>
                <w:div w:id="2145274445">
                  <w:marLeft w:val="640"/>
                  <w:marRight w:val="0"/>
                  <w:marTop w:val="0"/>
                  <w:marBottom w:val="0"/>
                  <w:divBdr>
                    <w:top w:val="none" w:sz="0" w:space="0" w:color="auto"/>
                    <w:left w:val="none" w:sz="0" w:space="0" w:color="auto"/>
                    <w:bottom w:val="none" w:sz="0" w:space="0" w:color="auto"/>
                    <w:right w:val="none" w:sz="0" w:space="0" w:color="auto"/>
                  </w:divBdr>
                </w:div>
                <w:div w:id="2067873103">
                  <w:marLeft w:val="640"/>
                  <w:marRight w:val="0"/>
                  <w:marTop w:val="0"/>
                  <w:marBottom w:val="0"/>
                  <w:divBdr>
                    <w:top w:val="none" w:sz="0" w:space="0" w:color="auto"/>
                    <w:left w:val="none" w:sz="0" w:space="0" w:color="auto"/>
                    <w:bottom w:val="none" w:sz="0" w:space="0" w:color="auto"/>
                    <w:right w:val="none" w:sz="0" w:space="0" w:color="auto"/>
                  </w:divBdr>
                </w:div>
                <w:div w:id="367220743">
                  <w:marLeft w:val="640"/>
                  <w:marRight w:val="0"/>
                  <w:marTop w:val="0"/>
                  <w:marBottom w:val="0"/>
                  <w:divBdr>
                    <w:top w:val="none" w:sz="0" w:space="0" w:color="auto"/>
                    <w:left w:val="none" w:sz="0" w:space="0" w:color="auto"/>
                    <w:bottom w:val="none" w:sz="0" w:space="0" w:color="auto"/>
                    <w:right w:val="none" w:sz="0" w:space="0" w:color="auto"/>
                  </w:divBdr>
                </w:div>
                <w:div w:id="799805761">
                  <w:marLeft w:val="640"/>
                  <w:marRight w:val="0"/>
                  <w:marTop w:val="0"/>
                  <w:marBottom w:val="0"/>
                  <w:divBdr>
                    <w:top w:val="none" w:sz="0" w:space="0" w:color="auto"/>
                    <w:left w:val="none" w:sz="0" w:space="0" w:color="auto"/>
                    <w:bottom w:val="none" w:sz="0" w:space="0" w:color="auto"/>
                    <w:right w:val="none" w:sz="0" w:space="0" w:color="auto"/>
                  </w:divBdr>
                </w:div>
                <w:div w:id="13967567">
                  <w:marLeft w:val="640"/>
                  <w:marRight w:val="0"/>
                  <w:marTop w:val="0"/>
                  <w:marBottom w:val="0"/>
                  <w:divBdr>
                    <w:top w:val="none" w:sz="0" w:space="0" w:color="auto"/>
                    <w:left w:val="none" w:sz="0" w:space="0" w:color="auto"/>
                    <w:bottom w:val="none" w:sz="0" w:space="0" w:color="auto"/>
                    <w:right w:val="none" w:sz="0" w:space="0" w:color="auto"/>
                  </w:divBdr>
                </w:div>
                <w:div w:id="1066492870">
                  <w:marLeft w:val="640"/>
                  <w:marRight w:val="0"/>
                  <w:marTop w:val="0"/>
                  <w:marBottom w:val="0"/>
                  <w:divBdr>
                    <w:top w:val="none" w:sz="0" w:space="0" w:color="auto"/>
                    <w:left w:val="none" w:sz="0" w:space="0" w:color="auto"/>
                    <w:bottom w:val="none" w:sz="0" w:space="0" w:color="auto"/>
                    <w:right w:val="none" w:sz="0" w:space="0" w:color="auto"/>
                  </w:divBdr>
                </w:div>
                <w:div w:id="1052851946">
                  <w:marLeft w:val="640"/>
                  <w:marRight w:val="0"/>
                  <w:marTop w:val="0"/>
                  <w:marBottom w:val="0"/>
                  <w:divBdr>
                    <w:top w:val="none" w:sz="0" w:space="0" w:color="auto"/>
                    <w:left w:val="none" w:sz="0" w:space="0" w:color="auto"/>
                    <w:bottom w:val="none" w:sz="0" w:space="0" w:color="auto"/>
                    <w:right w:val="none" w:sz="0" w:space="0" w:color="auto"/>
                  </w:divBdr>
                </w:div>
                <w:div w:id="1002314762">
                  <w:marLeft w:val="640"/>
                  <w:marRight w:val="0"/>
                  <w:marTop w:val="0"/>
                  <w:marBottom w:val="0"/>
                  <w:divBdr>
                    <w:top w:val="none" w:sz="0" w:space="0" w:color="auto"/>
                    <w:left w:val="none" w:sz="0" w:space="0" w:color="auto"/>
                    <w:bottom w:val="none" w:sz="0" w:space="0" w:color="auto"/>
                    <w:right w:val="none" w:sz="0" w:space="0" w:color="auto"/>
                  </w:divBdr>
                </w:div>
                <w:div w:id="1264533363">
                  <w:marLeft w:val="640"/>
                  <w:marRight w:val="0"/>
                  <w:marTop w:val="0"/>
                  <w:marBottom w:val="0"/>
                  <w:divBdr>
                    <w:top w:val="none" w:sz="0" w:space="0" w:color="auto"/>
                    <w:left w:val="none" w:sz="0" w:space="0" w:color="auto"/>
                    <w:bottom w:val="none" w:sz="0" w:space="0" w:color="auto"/>
                    <w:right w:val="none" w:sz="0" w:space="0" w:color="auto"/>
                  </w:divBdr>
                </w:div>
                <w:div w:id="779682206">
                  <w:marLeft w:val="640"/>
                  <w:marRight w:val="0"/>
                  <w:marTop w:val="0"/>
                  <w:marBottom w:val="0"/>
                  <w:divBdr>
                    <w:top w:val="none" w:sz="0" w:space="0" w:color="auto"/>
                    <w:left w:val="none" w:sz="0" w:space="0" w:color="auto"/>
                    <w:bottom w:val="none" w:sz="0" w:space="0" w:color="auto"/>
                    <w:right w:val="none" w:sz="0" w:space="0" w:color="auto"/>
                  </w:divBdr>
                </w:div>
                <w:div w:id="177160710">
                  <w:marLeft w:val="640"/>
                  <w:marRight w:val="0"/>
                  <w:marTop w:val="0"/>
                  <w:marBottom w:val="0"/>
                  <w:divBdr>
                    <w:top w:val="none" w:sz="0" w:space="0" w:color="auto"/>
                    <w:left w:val="none" w:sz="0" w:space="0" w:color="auto"/>
                    <w:bottom w:val="none" w:sz="0" w:space="0" w:color="auto"/>
                    <w:right w:val="none" w:sz="0" w:space="0" w:color="auto"/>
                  </w:divBdr>
                </w:div>
                <w:div w:id="2037656225">
                  <w:marLeft w:val="640"/>
                  <w:marRight w:val="0"/>
                  <w:marTop w:val="0"/>
                  <w:marBottom w:val="0"/>
                  <w:divBdr>
                    <w:top w:val="none" w:sz="0" w:space="0" w:color="auto"/>
                    <w:left w:val="none" w:sz="0" w:space="0" w:color="auto"/>
                    <w:bottom w:val="none" w:sz="0" w:space="0" w:color="auto"/>
                    <w:right w:val="none" w:sz="0" w:space="0" w:color="auto"/>
                  </w:divBdr>
                </w:div>
                <w:div w:id="15930586">
                  <w:marLeft w:val="640"/>
                  <w:marRight w:val="0"/>
                  <w:marTop w:val="0"/>
                  <w:marBottom w:val="0"/>
                  <w:divBdr>
                    <w:top w:val="none" w:sz="0" w:space="0" w:color="auto"/>
                    <w:left w:val="none" w:sz="0" w:space="0" w:color="auto"/>
                    <w:bottom w:val="none" w:sz="0" w:space="0" w:color="auto"/>
                    <w:right w:val="none" w:sz="0" w:space="0" w:color="auto"/>
                  </w:divBdr>
                </w:div>
                <w:div w:id="249436458">
                  <w:marLeft w:val="640"/>
                  <w:marRight w:val="0"/>
                  <w:marTop w:val="0"/>
                  <w:marBottom w:val="0"/>
                  <w:divBdr>
                    <w:top w:val="none" w:sz="0" w:space="0" w:color="auto"/>
                    <w:left w:val="none" w:sz="0" w:space="0" w:color="auto"/>
                    <w:bottom w:val="none" w:sz="0" w:space="0" w:color="auto"/>
                    <w:right w:val="none" w:sz="0" w:space="0" w:color="auto"/>
                  </w:divBdr>
                </w:div>
                <w:div w:id="2042851709">
                  <w:marLeft w:val="640"/>
                  <w:marRight w:val="0"/>
                  <w:marTop w:val="0"/>
                  <w:marBottom w:val="0"/>
                  <w:divBdr>
                    <w:top w:val="none" w:sz="0" w:space="0" w:color="auto"/>
                    <w:left w:val="none" w:sz="0" w:space="0" w:color="auto"/>
                    <w:bottom w:val="none" w:sz="0" w:space="0" w:color="auto"/>
                    <w:right w:val="none" w:sz="0" w:space="0" w:color="auto"/>
                  </w:divBdr>
                </w:div>
                <w:div w:id="63651200">
                  <w:marLeft w:val="640"/>
                  <w:marRight w:val="0"/>
                  <w:marTop w:val="0"/>
                  <w:marBottom w:val="0"/>
                  <w:divBdr>
                    <w:top w:val="none" w:sz="0" w:space="0" w:color="auto"/>
                    <w:left w:val="none" w:sz="0" w:space="0" w:color="auto"/>
                    <w:bottom w:val="none" w:sz="0" w:space="0" w:color="auto"/>
                    <w:right w:val="none" w:sz="0" w:space="0" w:color="auto"/>
                  </w:divBdr>
                </w:div>
                <w:div w:id="14772099">
                  <w:marLeft w:val="640"/>
                  <w:marRight w:val="0"/>
                  <w:marTop w:val="0"/>
                  <w:marBottom w:val="0"/>
                  <w:divBdr>
                    <w:top w:val="none" w:sz="0" w:space="0" w:color="auto"/>
                    <w:left w:val="none" w:sz="0" w:space="0" w:color="auto"/>
                    <w:bottom w:val="none" w:sz="0" w:space="0" w:color="auto"/>
                    <w:right w:val="none" w:sz="0" w:space="0" w:color="auto"/>
                  </w:divBdr>
                </w:div>
                <w:div w:id="732461900">
                  <w:marLeft w:val="640"/>
                  <w:marRight w:val="0"/>
                  <w:marTop w:val="0"/>
                  <w:marBottom w:val="0"/>
                  <w:divBdr>
                    <w:top w:val="none" w:sz="0" w:space="0" w:color="auto"/>
                    <w:left w:val="none" w:sz="0" w:space="0" w:color="auto"/>
                    <w:bottom w:val="none" w:sz="0" w:space="0" w:color="auto"/>
                    <w:right w:val="none" w:sz="0" w:space="0" w:color="auto"/>
                  </w:divBdr>
                </w:div>
                <w:div w:id="1119952495">
                  <w:marLeft w:val="640"/>
                  <w:marRight w:val="0"/>
                  <w:marTop w:val="0"/>
                  <w:marBottom w:val="0"/>
                  <w:divBdr>
                    <w:top w:val="none" w:sz="0" w:space="0" w:color="auto"/>
                    <w:left w:val="none" w:sz="0" w:space="0" w:color="auto"/>
                    <w:bottom w:val="none" w:sz="0" w:space="0" w:color="auto"/>
                    <w:right w:val="none" w:sz="0" w:space="0" w:color="auto"/>
                  </w:divBdr>
                </w:div>
                <w:div w:id="703872539">
                  <w:marLeft w:val="640"/>
                  <w:marRight w:val="0"/>
                  <w:marTop w:val="0"/>
                  <w:marBottom w:val="0"/>
                  <w:divBdr>
                    <w:top w:val="none" w:sz="0" w:space="0" w:color="auto"/>
                    <w:left w:val="none" w:sz="0" w:space="0" w:color="auto"/>
                    <w:bottom w:val="none" w:sz="0" w:space="0" w:color="auto"/>
                    <w:right w:val="none" w:sz="0" w:space="0" w:color="auto"/>
                  </w:divBdr>
                </w:div>
              </w:divsChild>
            </w:div>
            <w:div w:id="1936547934">
              <w:marLeft w:val="0"/>
              <w:marRight w:val="0"/>
              <w:marTop w:val="0"/>
              <w:marBottom w:val="0"/>
              <w:divBdr>
                <w:top w:val="none" w:sz="0" w:space="0" w:color="auto"/>
                <w:left w:val="none" w:sz="0" w:space="0" w:color="auto"/>
                <w:bottom w:val="none" w:sz="0" w:space="0" w:color="auto"/>
                <w:right w:val="none" w:sz="0" w:space="0" w:color="auto"/>
              </w:divBdr>
              <w:divsChild>
                <w:div w:id="507987236">
                  <w:marLeft w:val="640"/>
                  <w:marRight w:val="0"/>
                  <w:marTop w:val="0"/>
                  <w:marBottom w:val="0"/>
                  <w:divBdr>
                    <w:top w:val="none" w:sz="0" w:space="0" w:color="auto"/>
                    <w:left w:val="none" w:sz="0" w:space="0" w:color="auto"/>
                    <w:bottom w:val="none" w:sz="0" w:space="0" w:color="auto"/>
                    <w:right w:val="none" w:sz="0" w:space="0" w:color="auto"/>
                  </w:divBdr>
                </w:div>
                <w:div w:id="332728510">
                  <w:marLeft w:val="640"/>
                  <w:marRight w:val="0"/>
                  <w:marTop w:val="0"/>
                  <w:marBottom w:val="0"/>
                  <w:divBdr>
                    <w:top w:val="none" w:sz="0" w:space="0" w:color="auto"/>
                    <w:left w:val="none" w:sz="0" w:space="0" w:color="auto"/>
                    <w:bottom w:val="none" w:sz="0" w:space="0" w:color="auto"/>
                    <w:right w:val="none" w:sz="0" w:space="0" w:color="auto"/>
                  </w:divBdr>
                </w:div>
                <w:div w:id="1676374356">
                  <w:marLeft w:val="640"/>
                  <w:marRight w:val="0"/>
                  <w:marTop w:val="0"/>
                  <w:marBottom w:val="0"/>
                  <w:divBdr>
                    <w:top w:val="none" w:sz="0" w:space="0" w:color="auto"/>
                    <w:left w:val="none" w:sz="0" w:space="0" w:color="auto"/>
                    <w:bottom w:val="none" w:sz="0" w:space="0" w:color="auto"/>
                    <w:right w:val="none" w:sz="0" w:space="0" w:color="auto"/>
                  </w:divBdr>
                </w:div>
                <w:div w:id="1369796970">
                  <w:marLeft w:val="640"/>
                  <w:marRight w:val="0"/>
                  <w:marTop w:val="0"/>
                  <w:marBottom w:val="0"/>
                  <w:divBdr>
                    <w:top w:val="none" w:sz="0" w:space="0" w:color="auto"/>
                    <w:left w:val="none" w:sz="0" w:space="0" w:color="auto"/>
                    <w:bottom w:val="none" w:sz="0" w:space="0" w:color="auto"/>
                    <w:right w:val="none" w:sz="0" w:space="0" w:color="auto"/>
                  </w:divBdr>
                </w:div>
                <w:div w:id="558830937">
                  <w:marLeft w:val="640"/>
                  <w:marRight w:val="0"/>
                  <w:marTop w:val="0"/>
                  <w:marBottom w:val="0"/>
                  <w:divBdr>
                    <w:top w:val="none" w:sz="0" w:space="0" w:color="auto"/>
                    <w:left w:val="none" w:sz="0" w:space="0" w:color="auto"/>
                    <w:bottom w:val="none" w:sz="0" w:space="0" w:color="auto"/>
                    <w:right w:val="none" w:sz="0" w:space="0" w:color="auto"/>
                  </w:divBdr>
                </w:div>
                <w:div w:id="2008709334">
                  <w:marLeft w:val="640"/>
                  <w:marRight w:val="0"/>
                  <w:marTop w:val="0"/>
                  <w:marBottom w:val="0"/>
                  <w:divBdr>
                    <w:top w:val="none" w:sz="0" w:space="0" w:color="auto"/>
                    <w:left w:val="none" w:sz="0" w:space="0" w:color="auto"/>
                    <w:bottom w:val="none" w:sz="0" w:space="0" w:color="auto"/>
                    <w:right w:val="none" w:sz="0" w:space="0" w:color="auto"/>
                  </w:divBdr>
                </w:div>
                <w:div w:id="1737046007">
                  <w:marLeft w:val="640"/>
                  <w:marRight w:val="0"/>
                  <w:marTop w:val="0"/>
                  <w:marBottom w:val="0"/>
                  <w:divBdr>
                    <w:top w:val="none" w:sz="0" w:space="0" w:color="auto"/>
                    <w:left w:val="none" w:sz="0" w:space="0" w:color="auto"/>
                    <w:bottom w:val="none" w:sz="0" w:space="0" w:color="auto"/>
                    <w:right w:val="none" w:sz="0" w:space="0" w:color="auto"/>
                  </w:divBdr>
                </w:div>
                <w:div w:id="88015921">
                  <w:marLeft w:val="640"/>
                  <w:marRight w:val="0"/>
                  <w:marTop w:val="0"/>
                  <w:marBottom w:val="0"/>
                  <w:divBdr>
                    <w:top w:val="none" w:sz="0" w:space="0" w:color="auto"/>
                    <w:left w:val="none" w:sz="0" w:space="0" w:color="auto"/>
                    <w:bottom w:val="none" w:sz="0" w:space="0" w:color="auto"/>
                    <w:right w:val="none" w:sz="0" w:space="0" w:color="auto"/>
                  </w:divBdr>
                </w:div>
                <w:div w:id="1261646232">
                  <w:marLeft w:val="640"/>
                  <w:marRight w:val="0"/>
                  <w:marTop w:val="0"/>
                  <w:marBottom w:val="0"/>
                  <w:divBdr>
                    <w:top w:val="none" w:sz="0" w:space="0" w:color="auto"/>
                    <w:left w:val="none" w:sz="0" w:space="0" w:color="auto"/>
                    <w:bottom w:val="none" w:sz="0" w:space="0" w:color="auto"/>
                    <w:right w:val="none" w:sz="0" w:space="0" w:color="auto"/>
                  </w:divBdr>
                </w:div>
                <w:div w:id="962544289">
                  <w:marLeft w:val="640"/>
                  <w:marRight w:val="0"/>
                  <w:marTop w:val="0"/>
                  <w:marBottom w:val="0"/>
                  <w:divBdr>
                    <w:top w:val="none" w:sz="0" w:space="0" w:color="auto"/>
                    <w:left w:val="none" w:sz="0" w:space="0" w:color="auto"/>
                    <w:bottom w:val="none" w:sz="0" w:space="0" w:color="auto"/>
                    <w:right w:val="none" w:sz="0" w:space="0" w:color="auto"/>
                  </w:divBdr>
                </w:div>
                <w:div w:id="982781937">
                  <w:marLeft w:val="640"/>
                  <w:marRight w:val="0"/>
                  <w:marTop w:val="0"/>
                  <w:marBottom w:val="0"/>
                  <w:divBdr>
                    <w:top w:val="none" w:sz="0" w:space="0" w:color="auto"/>
                    <w:left w:val="none" w:sz="0" w:space="0" w:color="auto"/>
                    <w:bottom w:val="none" w:sz="0" w:space="0" w:color="auto"/>
                    <w:right w:val="none" w:sz="0" w:space="0" w:color="auto"/>
                  </w:divBdr>
                </w:div>
                <w:div w:id="611668073">
                  <w:marLeft w:val="640"/>
                  <w:marRight w:val="0"/>
                  <w:marTop w:val="0"/>
                  <w:marBottom w:val="0"/>
                  <w:divBdr>
                    <w:top w:val="none" w:sz="0" w:space="0" w:color="auto"/>
                    <w:left w:val="none" w:sz="0" w:space="0" w:color="auto"/>
                    <w:bottom w:val="none" w:sz="0" w:space="0" w:color="auto"/>
                    <w:right w:val="none" w:sz="0" w:space="0" w:color="auto"/>
                  </w:divBdr>
                </w:div>
                <w:div w:id="1869642046">
                  <w:marLeft w:val="640"/>
                  <w:marRight w:val="0"/>
                  <w:marTop w:val="0"/>
                  <w:marBottom w:val="0"/>
                  <w:divBdr>
                    <w:top w:val="none" w:sz="0" w:space="0" w:color="auto"/>
                    <w:left w:val="none" w:sz="0" w:space="0" w:color="auto"/>
                    <w:bottom w:val="none" w:sz="0" w:space="0" w:color="auto"/>
                    <w:right w:val="none" w:sz="0" w:space="0" w:color="auto"/>
                  </w:divBdr>
                </w:div>
                <w:div w:id="1774132533">
                  <w:marLeft w:val="640"/>
                  <w:marRight w:val="0"/>
                  <w:marTop w:val="0"/>
                  <w:marBottom w:val="0"/>
                  <w:divBdr>
                    <w:top w:val="none" w:sz="0" w:space="0" w:color="auto"/>
                    <w:left w:val="none" w:sz="0" w:space="0" w:color="auto"/>
                    <w:bottom w:val="none" w:sz="0" w:space="0" w:color="auto"/>
                    <w:right w:val="none" w:sz="0" w:space="0" w:color="auto"/>
                  </w:divBdr>
                </w:div>
                <w:div w:id="2066175739">
                  <w:marLeft w:val="640"/>
                  <w:marRight w:val="0"/>
                  <w:marTop w:val="0"/>
                  <w:marBottom w:val="0"/>
                  <w:divBdr>
                    <w:top w:val="none" w:sz="0" w:space="0" w:color="auto"/>
                    <w:left w:val="none" w:sz="0" w:space="0" w:color="auto"/>
                    <w:bottom w:val="none" w:sz="0" w:space="0" w:color="auto"/>
                    <w:right w:val="none" w:sz="0" w:space="0" w:color="auto"/>
                  </w:divBdr>
                </w:div>
                <w:div w:id="2081831240">
                  <w:marLeft w:val="640"/>
                  <w:marRight w:val="0"/>
                  <w:marTop w:val="0"/>
                  <w:marBottom w:val="0"/>
                  <w:divBdr>
                    <w:top w:val="none" w:sz="0" w:space="0" w:color="auto"/>
                    <w:left w:val="none" w:sz="0" w:space="0" w:color="auto"/>
                    <w:bottom w:val="none" w:sz="0" w:space="0" w:color="auto"/>
                    <w:right w:val="none" w:sz="0" w:space="0" w:color="auto"/>
                  </w:divBdr>
                </w:div>
                <w:div w:id="382943748">
                  <w:marLeft w:val="640"/>
                  <w:marRight w:val="0"/>
                  <w:marTop w:val="0"/>
                  <w:marBottom w:val="0"/>
                  <w:divBdr>
                    <w:top w:val="none" w:sz="0" w:space="0" w:color="auto"/>
                    <w:left w:val="none" w:sz="0" w:space="0" w:color="auto"/>
                    <w:bottom w:val="none" w:sz="0" w:space="0" w:color="auto"/>
                    <w:right w:val="none" w:sz="0" w:space="0" w:color="auto"/>
                  </w:divBdr>
                </w:div>
                <w:div w:id="1012410809">
                  <w:marLeft w:val="640"/>
                  <w:marRight w:val="0"/>
                  <w:marTop w:val="0"/>
                  <w:marBottom w:val="0"/>
                  <w:divBdr>
                    <w:top w:val="none" w:sz="0" w:space="0" w:color="auto"/>
                    <w:left w:val="none" w:sz="0" w:space="0" w:color="auto"/>
                    <w:bottom w:val="none" w:sz="0" w:space="0" w:color="auto"/>
                    <w:right w:val="none" w:sz="0" w:space="0" w:color="auto"/>
                  </w:divBdr>
                </w:div>
                <w:div w:id="844783069">
                  <w:marLeft w:val="640"/>
                  <w:marRight w:val="0"/>
                  <w:marTop w:val="0"/>
                  <w:marBottom w:val="0"/>
                  <w:divBdr>
                    <w:top w:val="none" w:sz="0" w:space="0" w:color="auto"/>
                    <w:left w:val="none" w:sz="0" w:space="0" w:color="auto"/>
                    <w:bottom w:val="none" w:sz="0" w:space="0" w:color="auto"/>
                    <w:right w:val="none" w:sz="0" w:space="0" w:color="auto"/>
                  </w:divBdr>
                </w:div>
                <w:div w:id="2127118499">
                  <w:marLeft w:val="640"/>
                  <w:marRight w:val="0"/>
                  <w:marTop w:val="0"/>
                  <w:marBottom w:val="0"/>
                  <w:divBdr>
                    <w:top w:val="none" w:sz="0" w:space="0" w:color="auto"/>
                    <w:left w:val="none" w:sz="0" w:space="0" w:color="auto"/>
                    <w:bottom w:val="none" w:sz="0" w:space="0" w:color="auto"/>
                    <w:right w:val="none" w:sz="0" w:space="0" w:color="auto"/>
                  </w:divBdr>
                </w:div>
                <w:div w:id="1461846501">
                  <w:marLeft w:val="640"/>
                  <w:marRight w:val="0"/>
                  <w:marTop w:val="0"/>
                  <w:marBottom w:val="0"/>
                  <w:divBdr>
                    <w:top w:val="none" w:sz="0" w:space="0" w:color="auto"/>
                    <w:left w:val="none" w:sz="0" w:space="0" w:color="auto"/>
                    <w:bottom w:val="none" w:sz="0" w:space="0" w:color="auto"/>
                    <w:right w:val="none" w:sz="0" w:space="0" w:color="auto"/>
                  </w:divBdr>
                </w:div>
                <w:div w:id="1008680080">
                  <w:marLeft w:val="640"/>
                  <w:marRight w:val="0"/>
                  <w:marTop w:val="0"/>
                  <w:marBottom w:val="0"/>
                  <w:divBdr>
                    <w:top w:val="none" w:sz="0" w:space="0" w:color="auto"/>
                    <w:left w:val="none" w:sz="0" w:space="0" w:color="auto"/>
                    <w:bottom w:val="none" w:sz="0" w:space="0" w:color="auto"/>
                    <w:right w:val="none" w:sz="0" w:space="0" w:color="auto"/>
                  </w:divBdr>
                </w:div>
                <w:div w:id="121924551">
                  <w:marLeft w:val="640"/>
                  <w:marRight w:val="0"/>
                  <w:marTop w:val="0"/>
                  <w:marBottom w:val="0"/>
                  <w:divBdr>
                    <w:top w:val="none" w:sz="0" w:space="0" w:color="auto"/>
                    <w:left w:val="none" w:sz="0" w:space="0" w:color="auto"/>
                    <w:bottom w:val="none" w:sz="0" w:space="0" w:color="auto"/>
                    <w:right w:val="none" w:sz="0" w:space="0" w:color="auto"/>
                  </w:divBdr>
                </w:div>
                <w:div w:id="1399396995">
                  <w:marLeft w:val="640"/>
                  <w:marRight w:val="0"/>
                  <w:marTop w:val="0"/>
                  <w:marBottom w:val="0"/>
                  <w:divBdr>
                    <w:top w:val="none" w:sz="0" w:space="0" w:color="auto"/>
                    <w:left w:val="none" w:sz="0" w:space="0" w:color="auto"/>
                    <w:bottom w:val="none" w:sz="0" w:space="0" w:color="auto"/>
                    <w:right w:val="none" w:sz="0" w:space="0" w:color="auto"/>
                  </w:divBdr>
                </w:div>
                <w:div w:id="388918065">
                  <w:marLeft w:val="640"/>
                  <w:marRight w:val="0"/>
                  <w:marTop w:val="0"/>
                  <w:marBottom w:val="0"/>
                  <w:divBdr>
                    <w:top w:val="none" w:sz="0" w:space="0" w:color="auto"/>
                    <w:left w:val="none" w:sz="0" w:space="0" w:color="auto"/>
                    <w:bottom w:val="none" w:sz="0" w:space="0" w:color="auto"/>
                    <w:right w:val="none" w:sz="0" w:space="0" w:color="auto"/>
                  </w:divBdr>
                </w:div>
                <w:div w:id="1583366451">
                  <w:marLeft w:val="640"/>
                  <w:marRight w:val="0"/>
                  <w:marTop w:val="0"/>
                  <w:marBottom w:val="0"/>
                  <w:divBdr>
                    <w:top w:val="none" w:sz="0" w:space="0" w:color="auto"/>
                    <w:left w:val="none" w:sz="0" w:space="0" w:color="auto"/>
                    <w:bottom w:val="none" w:sz="0" w:space="0" w:color="auto"/>
                    <w:right w:val="none" w:sz="0" w:space="0" w:color="auto"/>
                  </w:divBdr>
                </w:div>
                <w:div w:id="1314984690">
                  <w:marLeft w:val="640"/>
                  <w:marRight w:val="0"/>
                  <w:marTop w:val="0"/>
                  <w:marBottom w:val="0"/>
                  <w:divBdr>
                    <w:top w:val="none" w:sz="0" w:space="0" w:color="auto"/>
                    <w:left w:val="none" w:sz="0" w:space="0" w:color="auto"/>
                    <w:bottom w:val="none" w:sz="0" w:space="0" w:color="auto"/>
                    <w:right w:val="none" w:sz="0" w:space="0" w:color="auto"/>
                  </w:divBdr>
                </w:div>
                <w:div w:id="1839155176">
                  <w:marLeft w:val="640"/>
                  <w:marRight w:val="0"/>
                  <w:marTop w:val="0"/>
                  <w:marBottom w:val="0"/>
                  <w:divBdr>
                    <w:top w:val="none" w:sz="0" w:space="0" w:color="auto"/>
                    <w:left w:val="none" w:sz="0" w:space="0" w:color="auto"/>
                    <w:bottom w:val="none" w:sz="0" w:space="0" w:color="auto"/>
                    <w:right w:val="none" w:sz="0" w:space="0" w:color="auto"/>
                  </w:divBdr>
                </w:div>
                <w:div w:id="528640836">
                  <w:marLeft w:val="640"/>
                  <w:marRight w:val="0"/>
                  <w:marTop w:val="0"/>
                  <w:marBottom w:val="0"/>
                  <w:divBdr>
                    <w:top w:val="none" w:sz="0" w:space="0" w:color="auto"/>
                    <w:left w:val="none" w:sz="0" w:space="0" w:color="auto"/>
                    <w:bottom w:val="none" w:sz="0" w:space="0" w:color="auto"/>
                    <w:right w:val="none" w:sz="0" w:space="0" w:color="auto"/>
                  </w:divBdr>
                </w:div>
                <w:div w:id="1062561091">
                  <w:marLeft w:val="640"/>
                  <w:marRight w:val="0"/>
                  <w:marTop w:val="0"/>
                  <w:marBottom w:val="0"/>
                  <w:divBdr>
                    <w:top w:val="none" w:sz="0" w:space="0" w:color="auto"/>
                    <w:left w:val="none" w:sz="0" w:space="0" w:color="auto"/>
                    <w:bottom w:val="none" w:sz="0" w:space="0" w:color="auto"/>
                    <w:right w:val="none" w:sz="0" w:space="0" w:color="auto"/>
                  </w:divBdr>
                </w:div>
                <w:div w:id="1394816612">
                  <w:marLeft w:val="640"/>
                  <w:marRight w:val="0"/>
                  <w:marTop w:val="0"/>
                  <w:marBottom w:val="0"/>
                  <w:divBdr>
                    <w:top w:val="none" w:sz="0" w:space="0" w:color="auto"/>
                    <w:left w:val="none" w:sz="0" w:space="0" w:color="auto"/>
                    <w:bottom w:val="none" w:sz="0" w:space="0" w:color="auto"/>
                    <w:right w:val="none" w:sz="0" w:space="0" w:color="auto"/>
                  </w:divBdr>
                </w:div>
                <w:div w:id="785730931">
                  <w:marLeft w:val="640"/>
                  <w:marRight w:val="0"/>
                  <w:marTop w:val="0"/>
                  <w:marBottom w:val="0"/>
                  <w:divBdr>
                    <w:top w:val="none" w:sz="0" w:space="0" w:color="auto"/>
                    <w:left w:val="none" w:sz="0" w:space="0" w:color="auto"/>
                    <w:bottom w:val="none" w:sz="0" w:space="0" w:color="auto"/>
                    <w:right w:val="none" w:sz="0" w:space="0" w:color="auto"/>
                  </w:divBdr>
                </w:div>
                <w:div w:id="1493906489">
                  <w:marLeft w:val="640"/>
                  <w:marRight w:val="0"/>
                  <w:marTop w:val="0"/>
                  <w:marBottom w:val="0"/>
                  <w:divBdr>
                    <w:top w:val="none" w:sz="0" w:space="0" w:color="auto"/>
                    <w:left w:val="none" w:sz="0" w:space="0" w:color="auto"/>
                    <w:bottom w:val="none" w:sz="0" w:space="0" w:color="auto"/>
                    <w:right w:val="none" w:sz="0" w:space="0" w:color="auto"/>
                  </w:divBdr>
                </w:div>
                <w:div w:id="168375422">
                  <w:marLeft w:val="640"/>
                  <w:marRight w:val="0"/>
                  <w:marTop w:val="0"/>
                  <w:marBottom w:val="0"/>
                  <w:divBdr>
                    <w:top w:val="none" w:sz="0" w:space="0" w:color="auto"/>
                    <w:left w:val="none" w:sz="0" w:space="0" w:color="auto"/>
                    <w:bottom w:val="none" w:sz="0" w:space="0" w:color="auto"/>
                    <w:right w:val="none" w:sz="0" w:space="0" w:color="auto"/>
                  </w:divBdr>
                </w:div>
                <w:div w:id="1518040982">
                  <w:marLeft w:val="640"/>
                  <w:marRight w:val="0"/>
                  <w:marTop w:val="0"/>
                  <w:marBottom w:val="0"/>
                  <w:divBdr>
                    <w:top w:val="none" w:sz="0" w:space="0" w:color="auto"/>
                    <w:left w:val="none" w:sz="0" w:space="0" w:color="auto"/>
                    <w:bottom w:val="none" w:sz="0" w:space="0" w:color="auto"/>
                    <w:right w:val="none" w:sz="0" w:space="0" w:color="auto"/>
                  </w:divBdr>
                </w:div>
                <w:div w:id="1873420755">
                  <w:marLeft w:val="640"/>
                  <w:marRight w:val="0"/>
                  <w:marTop w:val="0"/>
                  <w:marBottom w:val="0"/>
                  <w:divBdr>
                    <w:top w:val="none" w:sz="0" w:space="0" w:color="auto"/>
                    <w:left w:val="none" w:sz="0" w:space="0" w:color="auto"/>
                    <w:bottom w:val="none" w:sz="0" w:space="0" w:color="auto"/>
                    <w:right w:val="none" w:sz="0" w:space="0" w:color="auto"/>
                  </w:divBdr>
                </w:div>
                <w:div w:id="675503745">
                  <w:marLeft w:val="640"/>
                  <w:marRight w:val="0"/>
                  <w:marTop w:val="0"/>
                  <w:marBottom w:val="0"/>
                  <w:divBdr>
                    <w:top w:val="none" w:sz="0" w:space="0" w:color="auto"/>
                    <w:left w:val="none" w:sz="0" w:space="0" w:color="auto"/>
                    <w:bottom w:val="none" w:sz="0" w:space="0" w:color="auto"/>
                    <w:right w:val="none" w:sz="0" w:space="0" w:color="auto"/>
                  </w:divBdr>
                </w:div>
                <w:div w:id="630132946">
                  <w:marLeft w:val="640"/>
                  <w:marRight w:val="0"/>
                  <w:marTop w:val="0"/>
                  <w:marBottom w:val="0"/>
                  <w:divBdr>
                    <w:top w:val="none" w:sz="0" w:space="0" w:color="auto"/>
                    <w:left w:val="none" w:sz="0" w:space="0" w:color="auto"/>
                    <w:bottom w:val="none" w:sz="0" w:space="0" w:color="auto"/>
                    <w:right w:val="none" w:sz="0" w:space="0" w:color="auto"/>
                  </w:divBdr>
                </w:div>
                <w:div w:id="1489592326">
                  <w:marLeft w:val="640"/>
                  <w:marRight w:val="0"/>
                  <w:marTop w:val="0"/>
                  <w:marBottom w:val="0"/>
                  <w:divBdr>
                    <w:top w:val="none" w:sz="0" w:space="0" w:color="auto"/>
                    <w:left w:val="none" w:sz="0" w:space="0" w:color="auto"/>
                    <w:bottom w:val="none" w:sz="0" w:space="0" w:color="auto"/>
                    <w:right w:val="none" w:sz="0" w:space="0" w:color="auto"/>
                  </w:divBdr>
                </w:div>
                <w:div w:id="2071810090">
                  <w:marLeft w:val="640"/>
                  <w:marRight w:val="0"/>
                  <w:marTop w:val="0"/>
                  <w:marBottom w:val="0"/>
                  <w:divBdr>
                    <w:top w:val="none" w:sz="0" w:space="0" w:color="auto"/>
                    <w:left w:val="none" w:sz="0" w:space="0" w:color="auto"/>
                    <w:bottom w:val="none" w:sz="0" w:space="0" w:color="auto"/>
                    <w:right w:val="none" w:sz="0" w:space="0" w:color="auto"/>
                  </w:divBdr>
                </w:div>
                <w:div w:id="69936215">
                  <w:marLeft w:val="640"/>
                  <w:marRight w:val="0"/>
                  <w:marTop w:val="0"/>
                  <w:marBottom w:val="0"/>
                  <w:divBdr>
                    <w:top w:val="none" w:sz="0" w:space="0" w:color="auto"/>
                    <w:left w:val="none" w:sz="0" w:space="0" w:color="auto"/>
                    <w:bottom w:val="none" w:sz="0" w:space="0" w:color="auto"/>
                    <w:right w:val="none" w:sz="0" w:space="0" w:color="auto"/>
                  </w:divBdr>
                </w:div>
                <w:div w:id="1064255932">
                  <w:marLeft w:val="640"/>
                  <w:marRight w:val="0"/>
                  <w:marTop w:val="0"/>
                  <w:marBottom w:val="0"/>
                  <w:divBdr>
                    <w:top w:val="none" w:sz="0" w:space="0" w:color="auto"/>
                    <w:left w:val="none" w:sz="0" w:space="0" w:color="auto"/>
                    <w:bottom w:val="none" w:sz="0" w:space="0" w:color="auto"/>
                    <w:right w:val="none" w:sz="0" w:space="0" w:color="auto"/>
                  </w:divBdr>
                </w:div>
                <w:div w:id="1850873313">
                  <w:marLeft w:val="640"/>
                  <w:marRight w:val="0"/>
                  <w:marTop w:val="0"/>
                  <w:marBottom w:val="0"/>
                  <w:divBdr>
                    <w:top w:val="none" w:sz="0" w:space="0" w:color="auto"/>
                    <w:left w:val="none" w:sz="0" w:space="0" w:color="auto"/>
                    <w:bottom w:val="none" w:sz="0" w:space="0" w:color="auto"/>
                    <w:right w:val="none" w:sz="0" w:space="0" w:color="auto"/>
                  </w:divBdr>
                </w:div>
              </w:divsChild>
            </w:div>
            <w:div w:id="1281641141">
              <w:marLeft w:val="0"/>
              <w:marRight w:val="0"/>
              <w:marTop w:val="0"/>
              <w:marBottom w:val="0"/>
              <w:divBdr>
                <w:top w:val="none" w:sz="0" w:space="0" w:color="auto"/>
                <w:left w:val="none" w:sz="0" w:space="0" w:color="auto"/>
                <w:bottom w:val="none" w:sz="0" w:space="0" w:color="auto"/>
                <w:right w:val="none" w:sz="0" w:space="0" w:color="auto"/>
              </w:divBdr>
              <w:divsChild>
                <w:div w:id="1552766418">
                  <w:marLeft w:val="640"/>
                  <w:marRight w:val="0"/>
                  <w:marTop w:val="0"/>
                  <w:marBottom w:val="0"/>
                  <w:divBdr>
                    <w:top w:val="none" w:sz="0" w:space="0" w:color="auto"/>
                    <w:left w:val="none" w:sz="0" w:space="0" w:color="auto"/>
                    <w:bottom w:val="none" w:sz="0" w:space="0" w:color="auto"/>
                    <w:right w:val="none" w:sz="0" w:space="0" w:color="auto"/>
                  </w:divBdr>
                </w:div>
                <w:div w:id="28265173">
                  <w:marLeft w:val="640"/>
                  <w:marRight w:val="0"/>
                  <w:marTop w:val="0"/>
                  <w:marBottom w:val="0"/>
                  <w:divBdr>
                    <w:top w:val="none" w:sz="0" w:space="0" w:color="auto"/>
                    <w:left w:val="none" w:sz="0" w:space="0" w:color="auto"/>
                    <w:bottom w:val="none" w:sz="0" w:space="0" w:color="auto"/>
                    <w:right w:val="none" w:sz="0" w:space="0" w:color="auto"/>
                  </w:divBdr>
                </w:div>
                <w:div w:id="1657880880">
                  <w:marLeft w:val="640"/>
                  <w:marRight w:val="0"/>
                  <w:marTop w:val="0"/>
                  <w:marBottom w:val="0"/>
                  <w:divBdr>
                    <w:top w:val="none" w:sz="0" w:space="0" w:color="auto"/>
                    <w:left w:val="none" w:sz="0" w:space="0" w:color="auto"/>
                    <w:bottom w:val="none" w:sz="0" w:space="0" w:color="auto"/>
                    <w:right w:val="none" w:sz="0" w:space="0" w:color="auto"/>
                  </w:divBdr>
                </w:div>
                <w:div w:id="2068340040">
                  <w:marLeft w:val="640"/>
                  <w:marRight w:val="0"/>
                  <w:marTop w:val="0"/>
                  <w:marBottom w:val="0"/>
                  <w:divBdr>
                    <w:top w:val="none" w:sz="0" w:space="0" w:color="auto"/>
                    <w:left w:val="none" w:sz="0" w:space="0" w:color="auto"/>
                    <w:bottom w:val="none" w:sz="0" w:space="0" w:color="auto"/>
                    <w:right w:val="none" w:sz="0" w:space="0" w:color="auto"/>
                  </w:divBdr>
                </w:div>
                <w:div w:id="1043216538">
                  <w:marLeft w:val="640"/>
                  <w:marRight w:val="0"/>
                  <w:marTop w:val="0"/>
                  <w:marBottom w:val="0"/>
                  <w:divBdr>
                    <w:top w:val="none" w:sz="0" w:space="0" w:color="auto"/>
                    <w:left w:val="none" w:sz="0" w:space="0" w:color="auto"/>
                    <w:bottom w:val="none" w:sz="0" w:space="0" w:color="auto"/>
                    <w:right w:val="none" w:sz="0" w:space="0" w:color="auto"/>
                  </w:divBdr>
                </w:div>
                <w:div w:id="265814045">
                  <w:marLeft w:val="640"/>
                  <w:marRight w:val="0"/>
                  <w:marTop w:val="0"/>
                  <w:marBottom w:val="0"/>
                  <w:divBdr>
                    <w:top w:val="none" w:sz="0" w:space="0" w:color="auto"/>
                    <w:left w:val="none" w:sz="0" w:space="0" w:color="auto"/>
                    <w:bottom w:val="none" w:sz="0" w:space="0" w:color="auto"/>
                    <w:right w:val="none" w:sz="0" w:space="0" w:color="auto"/>
                  </w:divBdr>
                </w:div>
                <w:div w:id="1682974929">
                  <w:marLeft w:val="640"/>
                  <w:marRight w:val="0"/>
                  <w:marTop w:val="0"/>
                  <w:marBottom w:val="0"/>
                  <w:divBdr>
                    <w:top w:val="none" w:sz="0" w:space="0" w:color="auto"/>
                    <w:left w:val="none" w:sz="0" w:space="0" w:color="auto"/>
                    <w:bottom w:val="none" w:sz="0" w:space="0" w:color="auto"/>
                    <w:right w:val="none" w:sz="0" w:space="0" w:color="auto"/>
                  </w:divBdr>
                </w:div>
                <w:div w:id="1655836109">
                  <w:marLeft w:val="640"/>
                  <w:marRight w:val="0"/>
                  <w:marTop w:val="0"/>
                  <w:marBottom w:val="0"/>
                  <w:divBdr>
                    <w:top w:val="none" w:sz="0" w:space="0" w:color="auto"/>
                    <w:left w:val="none" w:sz="0" w:space="0" w:color="auto"/>
                    <w:bottom w:val="none" w:sz="0" w:space="0" w:color="auto"/>
                    <w:right w:val="none" w:sz="0" w:space="0" w:color="auto"/>
                  </w:divBdr>
                </w:div>
                <w:div w:id="234241654">
                  <w:marLeft w:val="640"/>
                  <w:marRight w:val="0"/>
                  <w:marTop w:val="0"/>
                  <w:marBottom w:val="0"/>
                  <w:divBdr>
                    <w:top w:val="none" w:sz="0" w:space="0" w:color="auto"/>
                    <w:left w:val="none" w:sz="0" w:space="0" w:color="auto"/>
                    <w:bottom w:val="none" w:sz="0" w:space="0" w:color="auto"/>
                    <w:right w:val="none" w:sz="0" w:space="0" w:color="auto"/>
                  </w:divBdr>
                </w:div>
                <w:div w:id="1572304795">
                  <w:marLeft w:val="640"/>
                  <w:marRight w:val="0"/>
                  <w:marTop w:val="0"/>
                  <w:marBottom w:val="0"/>
                  <w:divBdr>
                    <w:top w:val="none" w:sz="0" w:space="0" w:color="auto"/>
                    <w:left w:val="none" w:sz="0" w:space="0" w:color="auto"/>
                    <w:bottom w:val="none" w:sz="0" w:space="0" w:color="auto"/>
                    <w:right w:val="none" w:sz="0" w:space="0" w:color="auto"/>
                  </w:divBdr>
                </w:div>
                <w:div w:id="846792330">
                  <w:marLeft w:val="640"/>
                  <w:marRight w:val="0"/>
                  <w:marTop w:val="0"/>
                  <w:marBottom w:val="0"/>
                  <w:divBdr>
                    <w:top w:val="none" w:sz="0" w:space="0" w:color="auto"/>
                    <w:left w:val="none" w:sz="0" w:space="0" w:color="auto"/>
                    <w:bottom w:val="none" w:sz="0" w:space="0" w:color="auto"/>
                    <w:right w:val="none" w:sz="0" w:space="0" w:color="auto"/>
                  </w:divBdr>
                </w:div>
                <w:div w:id="1405838903">
                  <w:marLeft w:val="640"/>
                  <w:marRight w:val="0"/>
                  <w:marTop w:val="0"/>
                  <w:marBottom w:val="0"/>
                  <w:divBdr>
                    <w:top w:val="none" w:sz="0" w:space="0" w:color="auto"/>
                    <w:left w:val="none" w:sz="0" w:space="0" w:color="auto"/>
                    <w:bottom w:val="none" w:sz="0" w:space="0" w:color="auto"/>
                    <w:right w:val="none" w:sz="0" w:space="0" w:color="auto"/>
                  </w:divBdr>
                </w:div>
                <w:div w:id="42599951">
                  <w:marLeft w:val="640"/>
                  <w:marRight w:val="0"/>
                  <w:marTop w:val="0"/>
                  <w:marBottom w:val="0"/>
                  <w:divBdr>
                    <w:top w:val="none" w:sz="0" w:space="0" w:color="auto"/>
                    <w:left w:val="none" w:sz="0" w:space="0" w:color="auto"/>
                    <w:bottom w:val="none" w:sz="0" w:space="0" w:color="auto"/>
                    <w:right w:val="none" w:sz="0" w:space="0" w:color="auto"/>
                  </w:divBdr>
                </w:div>
                <w:div w:id="77945446">
                  <w:marLeft w:val="640"/>
                  <w:marRight w:val="0"/>
                  <w:marTop w:val="0"/>
                  <w:marBottom w:val="0"/>
                  <w:divBdr>
                    <w:top w:val="none" w:sz="0" w:space="0" w:color="auto"/>
                    <w:left w:val="none" w:sz="0" w:space="0" w:color="auto"/>
                    <w:bottom w:val="none" w:sz="0" w:space="0" w:color="auto"/>
                    <w:right w:val="none" w:sz="0" w:space="0" w:color="auto"/>
                  </w:divBdr>
                </w:div>
                <w:div w:id="436483716">
                  <w:marLeft w:val="640"/>
                  <w:marRight w:val="0"/>
                  <w:marTop w:val="0"/>
                  <w:marBottom w:val="0"/>
                  <w:divBdr>
                    <w:top w:val="none" w:sz="0" w:space="0" w:color="auto"/>
                    <w:left w:val="none" w:sz="0" w:space="0" w:color="auto"/>
                    <w:bottom w:val="none" w:sz="0" w:space="0" w:color="auto"/>
                    <w:right w:val="none" w:sz="0" w:space="0" w:color="auto"/>
                  </w:divBdr>
                </w:div>
                <w:div w:id="177278437">
                  <w:marLeft w:val="640"/>
                  <w:marRight w:val="0"/>
                  <w:marTop w:val="0"/>
                  <w:marBottom w:val="0"/>
                  <w:divBdr>
                    <w:top w:val="none" w:sz="0" w:space="0" w:color="auto"/>
                    <w:left w:val="none" w:sz="0" w:space="0" w:color="auto"/>
                    <w:bottom w:val="none" w:sz="0" w:space="0" w:color="auto"/>
                    <w:right w:val="none" w:sz="0" w:space="0" w:color="auto"/>
                  </w:divBdr>
                </w:div>
                <w:div w:id="144711377">
                  <w:marLeft w:val="640"/>
                  <w:marRight w:val="0"/>
                  <w:marTop w:val="0"/>
                  <w:marBottom w:val="0"/>
                  <w:divBdr>
                    <w:top w:val="none" w:sz="0" w:space="0" w:color="auto"/>
                    <w:left w:val="none" w:sz="0" w:space="0" w:color="auto"/>
                    <w:bottom w:val="none" w:sz="0" w:space="0" w:color="auto"/>
                    <w:right w:val="none" w:sz="0" w:space="0" w:color="auto"/>
                  </w:divBdr>
                </w:div>
                <w:div w:id="984090509">
                  <w:marLeft w:val="640"/>
                  <w:marRight w:val="0"/>
                  <w:marTop w:val="0"/>
                  <w:marBottom w:val="0"/>
                  <w:divBdr>
                    <w:top w:val="none" w:sz="0" w:space="0" w:color="auto"/>
                    <w:left w:val="none" w:sz="0" w:space="0" w:color="auto"/>
                    <w:bottom w:val="none" w:sz="0" w:space="0" w:color="auto"/>
                    <w:right w:val="none" w:sz="0" w:space="0" w:color="auto"/>
                  </w:divBdr>
                </w:div>
                <w:div w:id="1188645172">
                  <w:marLeft w:val="640"/>
                  <w:marRight w:val="0"/>
                  <w:marTop w:val="0"/>
                  <w:marBottom w:val="0"/>
                  <w:divBdr>
                    <w:top w:val="none" w:sz="0" w:space="0" w:color="auto"/>
                    <w:left w:val="none" w:sz="0" w:space="0" w:color="auto"/>
                    <w:bottom w:val="none" w:sz="0" w:space="0" w:color="auto"/>
                    <w:right w:val="none" w:sz="0" w:space="0" w:color="auto"/>
                  </w:divBdr>
                </w:div>
                <w:div w:id="1924413913">
                  <w:marLeft w:val="640"/>
                  <w:marRight w:val="0"/>
                  <w:marTop w:val="0"/>
                  <w:marBottom w:val="0"/>
                  <w:divBdr>
                    <w:top w:val="none" w:sz="0" w:space="0" w:color="auto"/>
                    <w:left w:val="none" w:sz="0" w:space="0" w:color="auto"/>
                    <w:bottom w:val="none" w:sz="0" w:space="0" w:color="auto"/>
                    <w:right w:val="none" w:sz="0" w:space="0" w:color="auto"/>
                  </w:divBdr>
                </w:div>
                <w:div w:id="1592931303">
                  <w:marLeft w:val="640"/>
                  <w:marRight w:val="0"/>
                  <w:marTop w:val="0"/>
                  <w:marBottom w:val="0"/>
                  <w:divBdr>
                    <w:top w:val="none" w:sz="0" w:space="0" w:color="auto"/>
                    <w:left w:val="none" w:sz="0" w:space="0" w:color="auto"/>
                    <w:bottom w:val="none" w:sz="0" w:space="0" w:color="auto"/>
                    <w:right w:val="none" w:sz="0" w:space="0" w:color="auto"/>
                  </w:divBdr>
                </w:div>
                <w:div w:id="968432351">
                  <w:marLeft w:val="640"/>
                  <w:marRight w:val="0"/>
                  <w:marTop w:val="0"/>
                  <w:marBottom w:val="0"/>
                  <w:divBdr>
                    <w:top w:val="none" w:sz="0" w:space="0" w:color="auto"/>
                    <w:left w:val="none" w:sz="0" w:space="0" w:color="auto"/>
                    <w:bottom w:val="none" w:sz="0" w:space="0" w:color="auto"/>
                    <w:right w:val="none" w:sz="0" w:space="0" w:color="auto"/>
                  </w:divBdr>
                </w:div>
                <w:div w:id="1973705013">
                  <w:marLeft w:val="640"/>
                  <w:marRight w:val="0"/>
                  <w:marTop w:val="0"/>
                  <w:marBottom w:val="0"/>
                  <w:divBdr>
                    <w:top w:val="none" w:sz="0" w:space="0" w:color="auto"/>
                    <w:left w:val="none" w:sz="0" w:space="0" w:color="auto"/>
                    <w:bottom w:val="none" w:sz="0" w:space="0" w:color="auto"/>
                    <w:right w:val="none" w:sz="0" w:space="0" w:color="auto"/>
                  </w:divBdr>
                </w:div>
                <w:div w:id="1541936179">
                  <w:marLeft w:val="640"/>
                  <w:marRight w:val="0"/>
                  <w:marTop w:val="0"/>
                  <w:marBottom w:val="0"/>
                  <w:divBdr>
                    <w:top w:val="none" w:sz="0" w:space="0" w:color="auto"/>
                    <w:left w:val="none" w:sz="0" w:space="0" w:color="auto"/>
                    <w:bottom w:val="none" w:sz="0" w:space="0" w:color="auto"/>
                    <w:right w:val="none" w:sz="0" w:space="0" w:color="auto"/>
                  </w:divBdr>
                </w:div>
                <w:div w:id="2036731572">
                  <w:marLeft w:val="640"/>
                  <w:marRight w:val="0"/>
                  <w:marTop w:val="0"/>
                  <w:marBottom w:val="0"/>
                  <w:divBdr>
                    <w:top w:val="none" w:sz="0" w:space="0" w:color="auto"/>
                    <w:left w:val="none" w:sz="0" w:space="0" w:color="auto"/>
                    <w:bottom w:val="none" w:sz="0" w:space="0" w:color="auto"/>
                    <w:right w:val="none" w:sz="0" w:space="0" w:color="auto"/>
                  </w:divBdr>
                </w:div>
                <w:div w:id="322861230">
                  <w:marLeft w:val="640"/>
                  <w:marRight w:val="0"/>
                  <w:marTop w:val="0"/>
                  <w:marBottom w:val="0"/>
                  <w:divBdr>
                    <w:top w:val="none" w:sz="0" w:space="0" w:color="auto"/>
                    <w:left w:val="none" w:sz="0" w:space="0" w:color="auto"/>
                    <w:bottom w:val="none" w:sz="0" w:space="0" w:color="auto"/>
                    <w:right w:val="none" w:sz="0" w:space="0" w:color="auto"/>
                  </w:divBdr>
                </w:div>
                <w:div w:id="1381250152">
                  <w:marLeft w:val="640"/>
                  <w:marRight w:val="0"/>
                  <w:marTop w:val="0"/>
                  <w:marBottom w:val="0"/>
                  <w:divBdr>
                    <w:top w:val="none" w:sz="0" w:space="0" w:color="auto"/>
                    <w:left w:val="none" w:sz="0" w:space="0" w:color="auto"/>
                    <w:bottom w:val="none" w:sz="0" w:space="0" w:color="auto"/>
                    <w:right w:val="none" w:sz="0" w:space="0" w:color="auto"/>
                  </w:divBdr>
                </w:div>
                <w:div w:id="482311038">
                  <w:marLeft w:val="640"/>
                  <w:marRight w:val="0"/>
                  <w:marTop w:val="0"/>
                  <w:marBottom w:val="0"/>
                  <w:divBdr>
                    <w:top w:val="none" w:sz="0" w:space="0" w:color="auto"/>
                    <w:left w:val="none" w:sz="0" w:space="0" w:color="auto"/>
                    <w:bottom w:val="none" w:sz="0" w:space="0" w:color="auto"/>
                    <w:right w:val="none" w:sz="0" w:space="0" w:color="auto"/>
                  </w:divBdr>
                </w:div>
                <w:div w:id="1168985115">
                  <w:marLeft w:val="640"/>
                  <w:marRight w:val="0"/>
                  <w:marTop w:val="0"/>
                  <w:marBottom w:val="0"/>
                  <w:divBdr>
                    <w:top w:val="none" w:sz="0" w:space="0" w:color="auto"/>
                    <w:left w:val="none" w:sz="0" w:space="0" w:color="auto"/>
                    <w:bottom w:val="none" w:sz="0" w:space="0" w:color="auto"/>
                    <w:right w:val="none" w:sz="0" w:space="0" w:color="auto"/>
                  </w:divBdr>
                </w:div>
                <w:div w:id="1313145520">
                  <w:marLeft w:val="640"/>
                  <w:marRight w:val="0"/>
                  <w:marTop w:val="0"/>
                  <w:marBottom w:val="0"/>
                  <w:divBdr>
                    <w:top w:val="none" w:sz="0" w:space="0" w:color="auto"/>
                    <w:left w:val="none" w:sz="0" w:space="0" w:color="auto"/>
                    <w:bottom w:val="none" w:sz="0" w:space="0" w:color="auto"/>
                    <w:right w:val="none" w:sz="0" w:space="0" w:color="auto"/>
                  </w:divBdr>
                </w:div>
                <w:div w:id="548155311">
                  <w:marLeft w:val="640"/>
                  <w:marRight w:val="0"/>
                  <w:marTop w:val="0"/>
                  <w:marBottom w:val="0"/>
                  <w:divBdr>
                    <w:top w:val="none" w:sz="0" w:space="0" w:color="auto"/>
                    <w:left w:val="none" w:sz="0" w:space="0" w:color="auto"/>
                    <w:bottom w:val="none" w:sz="0" w:space="0" w:color="auto"/>
                    <w:right w:val="none" w:sz="0" w:space="0" w:color="auto"/>
                  </w:divBdr>
                </w:div>
                <w:div w:id="1940094810">
                  <w:marLeft w:val="640"/>
                  <w:marRight w:val="0"/>
                  <w:marTop w:val="0"/>
                  <w:marBottom w:val="0"/>
                  <w:divBdr>
                    <w:top w:val="none" w:sz="0" w:space="0" w:color="auto"/>
                    <w:left w:val="none" w:sz="0" w:space="0" w:color="auto"/>
                    <w:bottom w:val="none" w:sz="0" w:space="0" w:color="auto"/>
                    <w:right w:val="none" w:sz="0" w:space="0" w:color="auto"/>
                  </w:divBdr>
                </w:div>
                <w:div w:id="1155339484">
                  <w:marLeft w:val="640"/>
                  <w:marRight w:val="0"/>
                  <w:marTop w:val="0"/>
                  <w:marBottom w:val="0"/>
                  <w:divBdr>
                    <w:top w:val="none" w:sz="0" w:space="0" w:color="auto"/>
                    <w:left w:val="none" w:sz="0" w:space="0" w:color="auto"/>
                    <w:bottom w:val="none" w:sz="0" w:space="0" w:color="auto"/>
                    <w:right w:val="none" w:sz="0" w:space="0" w:color="auto"/>
                  </w:divBdr>
                </w:div>
                <w:div w:id="1141925985">
                  <w:marLeft w:val="640"/>
                  <w:marRight w:val="0"/>
                  <w:marTop w:val="0"/>
                  <w:marBottom w:val="0"/>
                  <w:divBdr>
                    <w:top w:val="none" w:sz="0" w:space="0" w:color="auto"/>
                    <w:left w:val="none" w:sz="0" w:space="0" w:color="auto"/>
                    <w:bottom w:val="none" w:sz="0" w:space="0" w:color="auto"/>
                    <w:right w:val="none" w:sz="0" w:space="0" w:color="auto"/>
                  </w:divBdr>
                </w:div>
                <w:div w:id="1793209519">
                  <w:marLeft w:val="640"/>
                  <w:marRight w:val="0"/>
                  <w:marTop w:val="0"/>
                  <w:marBottom w:val="0"/>
                  <w:divBdr>
                    <w:top w:val="none" w:sz="0" w:space="0" w:color="auto"/>
                    <w:left w:val="none" w:sz="0" w:space="0" w:color="auto"/>
                    <w:bottom w:val="none" w:sz="0" w:space="0" w:color="auto"/>
                    <w:right w:val="none" w:sz="0" w:space="0" w:color="auto"/>
                  </w:divBdr>
                </w:div>
                <w:div w:id="1115902425">
                  <w:marLeft w:val="640"/>
                  <w:marRight w:val="0"/>
                  <w:marTop w:val="0"/>
                  <w:marBottom w:val="0"/>
                  <w:divBdr>
                    <w:top w:val="none" w:sz="0" w:space="0" w:color="auto"/>
                    <w:left w:val="none" w:sz="0" w:space="0" w:color="auto"/>
                    <w:bottom w:val="none" w:sz="0" w:space="0" w:color="auto"/>
                    <w:right w:val="none" w:sz="0" w:space="0" w:color="auto"/>
                  </w:divBdr>
                </w:div>
                <w:div w:id="470096391">
                  <w:marLeft w:val="640"/>
                  <w:marRight w:val="0"/>
                  <w:marTop w:val="0"/>
                  <w:marBottom w:val="0"/>
                  <w:divBdr>
                    <w:top w:val="none" w:sz="0" w:space="0" w:color="auto"/>
                    <w:left w:val="none" w:sz="0" w:space="0" w:color="auto"/>
                    <w:bottom w:val="none" w:sz="0" w:space="0" w:color="auto"/>
                    <w:right w:val="none" w:sz="0" w:space="0" w:color="auto"/>
                  </w:divBdr>
                </w:div>
                <w:div w:id="280695482">
                  <w:marLeft w:val="640"/>
                  <w:marRight w:val="0"/>
                  <w:marTop w:val="0"/>
                  <w:marBottom w:val="0"/>
                  <w:divBdr>
                    <w:top w:val="none" w:sz="0" w:space="0" w:color="auto"/>
                    <w:left w:val="none" w:sz="0" w:space="0" w:color="auto"/>
                    <w:bottom w:val="none" w:sz="0" w:space="0" w:color="auto"/>
                    <w:right w:val="none" w:sz="0" w:space="0" w:color="auto"/>
                  </w:divBdr>
                </w:div>
                <w:div w:id="1824809699">
                  <w:marLeft w:val="640"/>
                  <w:marRight w:val="0"/>
                  <w:marTop w:val="0"/>
                  <w:marBottom w:val="0"/>
                  <w:divBdr>
                    <w:top w:val="none" w:sz="0" w:space="0" w:color="auto"/>
                    <w:left w:val="none" w:sz="0" w:space="0" w:color="auto"/>
                    <w:bottom w:val="none" w:sz="0" w:space="0" w:color="auto"/>
                    <w:right w:val="none" w:sz="0" w:space="0" w:color="auto"/>
                  </w:divBdr>
                </w:div>
                <w:div w:id="970207715">
                  <w:marLeft w:val="640"/>
                  <w:marRight w:val="0"/>
                  <w:marTop w:val="0"/>
                  <w:marBottom w:val="0"/>
                  <w:divBdr>
                    <w:top w:val="none" w:sz="0" w:space="0" w:color="auto"/>
                    <w:left w:val="none" w:sz="0" w:space="0" w:color="auto"/>
                    <w:bottom w:val="none" w:sz="0" w:space="0" w:color="auto"/>
                    <w:right w:val="none" w:sz="0" w:space="0" w:color="auto"/>
                  </w:divBdr>
                </w:div>
                <w:div w:id="1651052505">
                  <w:marLeft w:val="640"/>
                  <w:marRight w:val="0"/>
                  <w:marTop w:val="0"/>
                  <w:marBottom w:val="0"/>
                  <w:divBdr>
                    <w:top w:val="none" w:sz="0" w:space="0" w:color="auto"/>
                    <w:left w:val="none" w:sz="0" w:space="0" w:color="auto"/>
                    <w:bottom w:val="none" w:sz="0" w:space="0" w:color="auto"/>
                    <w:right w:val="none" w:sz="0" w:space="0" w:color="auto"/>
                  </w:divBdr>
                </w:div>
                <w:div w:id="81068912">
                  <w:marLeft w:val="640"/>
                  <w:marRight w:val="0"/>
                  <w:marTop w:val="0"/>
                  <w:marBottom w:val="0"/>
                  <w:divBdr>
                    <w:top w:val="none" w:sz="0" w:space="0" w:color="auto"/>
                    <w:left w:val="none" w:sz="0" w:space="0" w:color="auto"/>
                    <w:bottom w:val="none" w:sz="0" w:space="0" w:color="auto"/>
                    <w:right w:val="none" w:sz="0" w:space="0" w:color="auto"/>
                  </w:divBdr>
                </w:div>
                <w:div w:id="1809937752">
                  <w:marLeft w:val="640"/>
                  <w:marRight w:val="0"/>
                  <w:marTop w:val="0"/>
                  <w:marBottom w:val="0"/>
                  <w:divBdr>
                    <w:top w:val="none" w:sz="0" w:space="0" w:color="auto"/>
                    <w:left w:val="none" w:sz="0" w:space="0" w:color="auto"/>
                    <w:bottom w:val="none" w:sz="0" w:space="0" w:color="auto"/>
                    <w:right w:val="none" w:sz="0" w:space="0" w:color="auto"/>
                  </w:divBdr>
                </w:div>
              </w:divsChild>
            </w:div>
            <w:div w:id="1970668921">
              <w:marLeft w:val="0"/>
              <w:marRight w:val="0"/>
              <w:marTop w:val="0"/>
              <w:marBottom w:val="0"/>
              <w:divBdr>
                <w:top w:val="none" w:sz="0" w:space="0" w:color="auto"/>
                <w:left w:val="none" w:sz="0" w:space="0" w:color="auto"/>
                <w:bottom w:val="none" w:sz="0" w:space="0" w:color="auto"/>
                <w:right w:val="none" w:sz="0" w:space="0" w:color="auto"/>
              </w:divBdr>
              <w:divsChild>
                <w:div w:id="1946882346">
                  <w:marLeft w:val="640"/>
                  <w:marRight w:val="0"/>
                  <w:marTop w:val="0"/>
                  <w:marBottom w:val="0"/>
                  <w:divBdr>
                    <w:top w:val="none" w:sz="0" w:space="0" w:color="auto"/>
                    <w:left w:val="none" w:sz="0" w:space="0" w:color="auto"/>
                    <w:bottom w:val="none" w:sz="0" w:space="0" w:color="auto"/>
                    <w:right w:val="none" w:sz="0" w:space="0" w:color="auto"/>
                  </w:divBdr>
                </w:div>
                <w:div w:id="153495322">
                  <w:marLeft w:val="640"/>
                  <w:marRight w:val="0"/>
                  <w:marTop w:val="0"/>
                  <w:marBottom w:val="0"/>
                  <w:divBdr>
                    <w:top w:val="none" w:sz="0" w:space="0" w:color="auto"/>
                    <w:left w:val="none" w:sz="0" w:space="0" w:color="auto"/>
                    <w:bottom w:val="none" w:sz="0" w:space="0" w:color="auto"/>
                    <w:right w:val="none" w:sz="0" w:space="0" w:color="auto"/>
                  </w:divBdr>
                </w:div>
                <w:div w:id="710956783">
                  <w:marLeft w:val="640"/>
                  <w:marRight w:val="0"/>
                  <w:marTop w:val="0"/>
                  <w:marBottom w:val="0"/>
                  <w:divBdr>
                    <w:top w:val="none" w:sz="0" w:space="0" w:color="auto"/>
                    <w:left w:val="none" w:sz="0" w:space="0" w:color="auto"/>
                    <w:bottom w:val="none" w:sz="0" w:space="0" w:color="auto"/>
                    <w:right w:val="none" w:sz="0" w:space="0" w:color="auto"/>
                  </w:divBdr>
                </w:div>
                <w:div w:id="502010275">
                  <w:marLeft w:val="640"/>
                  <w:marRight w:val="0"/>
                  <w:marTop w:val="0"/>
                  <w:marBottom w:val="0"/>
                  <w:divBdr>
                    <w:top w:val="none" w:sz="0" w:space="0" w:color="auto"/>
                    <w:left w:val="none" w:sz="0" w:space="0" w:color="auto"/>
                    <w:bottom w:val="none" w:sz="0" w:space="0" w:color="auto"/>
                    <w:right w:val="none" w:sz="0" w:space="0" w:color="auto"/>
                  </w:divBdr>
                </w:div>
                <w:div w:id="858468399">
                  <w:marLeft w:val="640"/>
                  <w:marRight w:val="0"/>
                  <w:marTop w:val="0"/>
                  <w:marBottom w:val="0"/>
                  <w:divBdr>
                    <w:top w:val="none" w:sz="0" w:space="0" w:color="auto"/>
                    <w:left w:val="none" w:sz="0" w:space="0" w:color="auto"/>
                    <w:bottom w:val="none" w:sz="0" w:space="0" w:color="auto"/>
                    <w:right w:val="none" w:sz="0" w:space="0" w:color="auto"/>
                  </w:divBdr>
                </w:div>
                <w:div w:id="10570615">
                  <w:marLeft w:val="640"/>
                  <w:marRight w:val="0"/>
                  <w:marTop w:val="0"/>
                  <w:marBottom w:val="0"/>
                  <w:divBdr>
                    <w:top w:val="none" w:sz="0" w:space="0" w:color="auto"/>
                    <w:left w:val="none" w:sz="0" w:space="0" w:color="auto"/>
                    <w:bottom w:val="none" w:sz="0" w:space="0" w:color="auto"/>
                    <w:right w:val="none" w:sz="0" w:space="0" w:color="auto"/>
                  </w:divBdr>
                </w:div>
                <w:div w:id="824475108">
                  <w:marLeft w:val="640"/>
                  <w:marRight w:val="0"/>
                  <w:marTop w:val="0"/>
                  <w:marBottom w:val="0"/>
                  <w:divBdr>
                    <w:top w:val="none" w:sz="0" w:space="0" w:color="auto"/>
                    <w:left w:val="none" w:sz="0" w:space="0" w:color="auto"/>
                    <w:bottom w:val="none" w:sz="0" w:space="0" w:color="auto"/>
                    <w:right w:val="none" w:sz="0" w:space="0" w:color="auto"/>
                  </w:divBdr>
                </w:div>
                <w:div w:id="1198352410">
                  <w:marLeft w:val="640"/>
                  <w:marRight w:val="0"/>
                  <w:marTop w:val="0"/>
                  <w:marBottom w:val="0"/>
                  <w:divBdr>
                    <w:top w:val="none" w:sz="0" w:space="0" w:color="auto"/>
                    <w:left w:val="none" w:sz="0" w:space="0" w:color="auto"/>
                    <w:bottom w:val="none" w:sz="0" w:space="0" w:color="auto"/>
                    <w:right w:val="none" w:sz="0" w:space="0" w:color="auto"/>
                  </w:divBdr>
                </w:div>
                <w:div w:id="1430736461">
                  <w:marLeft w:val="640"/>
                  <w:marRight w:val="0"/>
                  <w:marTop w:val="0"/>
                  <w:marBottom w:val="0"/>
                  <w:divBdr>
                    <w:top w:val="none" w:sz="0" w:space="0" w:color="auto"/>
                    <w:left w:val="none" w:sz="0" w:space="0" w:color="auto"/>
                    <w:bottom w:val="none" w:sz="0" w:space="0" w:color="auto"/>
                    <w:right w:val="none" w:sz="0" w:space="0" w:color="auto"/>
                  </w:divBdr>
                </w:div>
                <w:div w:id="1865096793">
                  <w:marLeft w:val="640"/>
                  <w:marRight w:val="0"/>
                  <w:marTop w:val="0"/>
                  <w:marBottom w:val="0"/>
                  <w:divBdr>
                    <w:top w:val="none" w:sz="0" w:space="0" w:color="auto"/>
                    <w:left w:val="none" w:sz="0" w:space="0" w:color="auto"/>
                    <w:bottom w:val="none" w:sz="0" w:space="0" w:color="auto"/>
                    <w:right w:val="none" w:sz="0" w:space="0" w:color="auto"/>
                  </w:divBdr>
                </w:div>
                <w:div w:id="1185290782">
                  <w:marLeft w:val="640"/>
                  <w:marRight w:val="0"/>
                  <w:marTop w:val="0"/>
                  <w:marBottom w:val="0"/>
                  <w:divBdr>
                    <w:top w:val="none" w:sz="0" w:space="0" w:color="auto"/>
                    <w:left w:val="none" w:sz="0" w:space="0" w:color="auto"/>
                    <w:bottom w:val="none" w:sz="0" w:space="0" w:color="auto"/>
                    <w:right w:val="none" w:sz="0" w:space="0" w:color="auto"/>
                  </w:divBdr>
                </w:div>
                <w:div w:id="2079549548">
                  <w:marLeft w:val="640"/>
                  <w:marRight w:val="0"/>
                  <w:marTop w:val="0"/>
                  <w:marBottom w:val="0"/>
                  <w:divBdr>
                    <w:top w:val="none" w:sz="0" w:space="0" w:color="auto"/>
                    <w:left w:val="none" w:sz="0" w:space="0" w:color="auto"/>
                    <w:bottom w:val="none" w:sz="0" w:space="0" w:color="auto"/>
                    <w:right w:val="none" w:sz="0" w:space="0" w:color="auto"/>
                  </w:divBdr>
                </w:div>
                <w:div w:id="754594025">
                  <w:marLeft w:val="640"/>
                  <w:marRight w:val="0"/>
                  <w:marTop w:val="0"/>
                  <w:marBottom w:val="0"/>
                  <w:divBdr>
                    <w:top w:val="none" w:sz="0" w:space="0" w:color="auto"/>
                    <w:left w:val="none" w:sz="0" w:space="0" w:color="auto"/>
                    <w:bottom w:val="none" w:sz="0" w:space="0" w:color="auto"/>
                    <w:right w:val="none" w:sz="0" w:space="0" w:color="auto"/>
                  </w:divBdr>
                </w:div>
                <w:div w:id="1852596816">
                  <w:marLeft w:val="640"/>
                  <w:marRight w:val="0"/>
                  <w:marTop w:val="0"/>
                  <w:marBottom w:val="0"/>
                  <w:divBdr>
                    <w:top w:val="none" w:sz="0" w:space="0" w:color="auto"/>
                    <w:left w:val="none" w:sz="0" w:space="0" w:color="auto"/>
                    <w:bottom w:val="none" w:sz="0" w:space="0" w:color="auto"/>
                    <w:right w:val="none" w:sz="0" w:space="0" w:color="auto"/>
                  </w:divBdr>
                </w:div>
                <w:div w:id="927736888">
                  <w:marLeft w:val="640"/>
                  <w:marRight w:val="0"/>
                  <w:marTop w:val="0"/>
                  <w:marBottom w:val="0"/>
                  <w:divBdr>
                    <w:top w:val="none" w:sz="0" w:space="0" w:color="auto"/>
                    <w:left w:val="none" w:sz="0" w:space="0" w:color="auto"/>
                    <w:bottom w:val="none" w:sz="0" w:space="0" w:color="auto"/>
                    <w:right w:val="none" w:sz="0" w:space="0" w:color="auto"/>
                  </w:divBdr>
                </w:div>
                <w:div w:id="2023822754">
                  <w:marLeft w:val="640"/>
                  <w:marRight w:val="0"/>
                  <w:marTop w:val="0"/>
                  <w:marBottom w:val="0"/>
                  <w:divBdr>
                    <w:top w:val="none" w:sz="0" w:space="0" w:color="auto"/>
                    <w:left w:val="none" w:sz="0" w:space="0" w:color="auto"/>
                    <w:bottom w:val="none" w:sz="0" w:space="0" w:color="auto"/>
                    <w:right w:val="none" w:sz="0" w:space="0" w:color="auto"/>
                  </w:divBdr>
                </w:div>
                <w:div w:id="2137674388">
                  <w:marLeft w:val="640"/>
                  <w:marRight w:val="0"/>
                  <w:marTop w:val="0"/>
                  <w:marBottom w:val="0"/>
                  <w:divBdr>
                    <w:top w:val="none" w:sz="0" w:space="0" w:color="auto"/>
                    <w:left w:val="none" w:sz="0" w:space="0" w:color="auto"/>
                    <w:bottom w:val="none" w:sz="0" w:space="0" w:color="auto"/>
                    <w:right w:val="none" w:sz="0" w:space="0" w:color="auto"/>
                  </w:divBdr>
                </w:div>
                <w:div w:id="429088840">
                  <w:marLeft w:val="640"/>
                  <w:marRight w:val="0"/>
                  <w:marTop w:val="0"/>
                  <w:marBottom w:val="0"/>
                  <w:divBdr>
                    <w:top w:val="none" w:sz="0" w:space="0" w:color="auto"/>
                    <w:left w:val="none" w:sz="0" w:space="0" w:color="auto"/>
                    <w:bottom w:val="none" w:sz="0" w:space="0" w:color="auto"/>
                    <w:right w:val="none" w:sz="0" w:space="0" w:color="auto"/>
                  </w:divBdr>
                </w:div>
                <w:div w:id="1034968190">
                  <w:marLeft w:val="640"/>
                  <w:marRight w:val="0"/>
                  <w:marTop w:val="0"/>
                  <w:marBottom w:val="0"/>
                  <w:divBdr>
                    <w:top w:val="none" w:sz="0" w:space="0" w:color="auto"/>
                    <w:left w:val="none" w:sz="0" w:space="0" w:color="auto"/>
                    <w:bottom w:val="none" w:sz="0" w:space="0" w:color="auto"/>
                    <w:right w:val="none" w:sz="0" w:space="0" w:color="auto"/>
                  </w:divBdr>
                </w:div>
                <w:div w:id="1991329279">
                  <w:marLeft w:val="640"/>
                  <w:marRight w:val="0"/>
                  <w:marTop w:val="0"/>
                  <w:marBottom w:val="0"/>
                  <w:divBdr>
                    <w:top w:val="none" w:sz="0" w:space="0" w:color="auto"/>
                    <w:left w:val="none" w:sz="0" w:space="0" w:color="auto"/>
                    <w:bottom w:val="none" w:sz="0" w:space="0" w:color="auto"/>
                    <w:right w:val="none" w:sz="0" w:space="0" w:color="auto"/>
                  </w:divBdr>
                </w:div>
                <w:div w:id="1431193555">
                  <w:marLeft w:val="640"/>
                  <w:marRight w:val="0"/>
                  <w:marTop w:val="0"/>
                  <w:marBottom w:val="0"/>
                  <w:divBdr>
                    <w:top w:val="none" w:sz="0" w:space="0" w:color="auto"/>
                    <w:left w:val="none" w:sz="0" w:space="0" w:color="auto"/>
                    <w:bottom w:val="none" w:sz="0" w:space="0" w:color="auto"/>
                    <w:right w:val="none" w:sz="0" w:space="0" w:color="auto"/>
                  </w:divBdr>
                </w:div>
                <w:div w:id="1993635453">
                  <w:marLeft w:val="640"/>
                  <w:marRight w:val="0"/>
                  <w:marTop w:val="0"/>
                  <w:marBottom w:val="0"/>
                  <w:divBdr>
                    <w:top w:val="none" w:sz="0" w:space="0" w:color="auto"/>
                    <w:left w:val="none" w:sz="0" w:space="0" w:color="auto"/>
                    <w:bottom w:val="none" w:sz="0" w:space="0" w:color="auto"/>
                    <w:right w:val="none" w:sz="0" w:space="0" w:color="auto"/>
                  </w:divBdr>
                </w:div>
                <w:div w:id="1240360732">
                  <w:marLeft w:val="640"/>
                  <w:marRight w:val="0"/>
                  <w:marTop w:val="0"/>
                  <w:marBottom w:val="0"/>
                  <w:divBdr>
                    <w:top w:val="none" w:sz="0" w:space="0" w:color="auto"/>
                    <w:left w:val="none" w:sz="0" w:space="0" w:color="auto"/>
                    <w:bottom w:val="none" w:sz="0" w:space="0" w:color="auto"/>
                    <w:right w:val="none" w:sz="0" w:space="0" w:color="auto"/>
                  </w:divBdr>
                </w:div>
                <w:div w:id="1429888727">
                  <w:marLeft w:val="640"/>
                  <w:marRight w:val="0"/>
                  <w:marTop w:val="0"/>
                  <w:marBottom w:val="0"/>
                  <w:divBdr>
                    <w:top w:val="none" w:sz="0" w:space="0" w:color="auto"/>
                    <w:left w:val="none" w:sz="0" w:space="0" w:color="auto"/>
                    <w:bottom w:val="none" w:sz="0" w:space="0" w:color="auto"/>
                    <w:right w:val="none" w:sz="0" w:space="0" w:color="auto"/>
                  </w:divBdr>
                </w:div>
                <w:div w:id="197747095">
                  <w:marLeft w:val="640"/>
                  <w:marRight w:val="0"/>
                  <w:marTop w:val="0"/>
                  <w:marBottom w:val="0"/>
                  <w:divBdr>
                    <w:top w:val="none" w:sz="0" w:space="0" w:color="auto"/>
                    <w:left w:val="none" w:sz="0" w:space="0" w:color="auto"/>
                    <w:bottom w:val="none" w:sz="0" w:space="0" w:color="auto"/>
                    <w:right w:val="none" w:sz="0" w:space="0" w:color="auto"/>
                  </w:divBdr>
                </w:div>
                <w:div w:id="1959680323">
                  <w:marLeft w:val="640"/>
                  <w:marRight w:val="0"/>
                  <w:marTop w:val="0"/>
                  <w:marBottom w:val="0"/>
                  <w:divBdr>
                    <w:top w:val="none" w:sz="0" w:space="0" w:color="auto"/>
                    <w:left w:val="none" w:sz="0" w:space="0" w:color="auto"/>
                    <w:bottom w:val="none" w:sz="0" w:space="0" w:color="auto"/>
                    <w:right w:val="none" w:sz="0" w:space="0" w:color="auto"/>
                  </w:divBdr>
                </w:div>
                <w:div w:id="138613152">
                  <w:marLeft w:val="640"/>
                  <w:marRight w:val="0"/>
                  <w:marTop w:val="0"/>
                  <w:marBottom w:val="0"/>
                  <w:divBdr>
                    <w:top w:val="none" w:sz="0" w:space="0" w:color="auto"/>
                    <w:left w:val="none" w:sz="0" w:space="0" w:color="auto"/>
                    <w:bottom w:val="none" w:sz="0" w:space="0" w:color="auto"/>
                    <w:right w:val="none" w:sz="0" w:space="0" w:color="auto"/>
                  </w:divBdr>
                </w:div>
                <w:div w:id="571619579">
                  <w:marLeft w:val="640"/>
                  <w:marRight w:val="0"/>
                  <w:marTop w:val="0"/>
                  <w:marBottom w:val="0"/>
                  <w:divBdr>
                    <w:top w:val="none" w:sz="0" w:space="0" w:color="auto"/>
                    <w:left w:val="none" w:sz="0" w:space="0" w:color="auto"/>
                    <w:bottom w:val="none" w:sz="0" w:space="0" w:color="auto"/>
                    <w:right w:val="none" w:sz="0" w:space="0" w:color="auto"/>
                  </w:divBdr>
                </w:div>
                <w:div w:id="456341833">
                  <w:marLeft w:val="640"/>
                  <w:marRight w:val="0"/>
                  <w:marTop w:val="0"/>
                  <w:marBottom w:val="0"/>
                  <w:divBdr>
                    <w:top w:val="none" w:sz="0" w:space="0" w:color="auto"/>
                    <w:left w:val="none" w:sz="0" w:space="0" w:color="auto"/>
                    <w:bottom w:val="none" w:sz="0" w:space="0" w:color="auto"/>
                    <w:right w:val="none" w:sz="0" w:space="0" w:color="auto"/>
                  </w:divBdr>
                </w:div>
                <w:div w:id="1129977664">
                  <w:marLeft w:val="640"/>
                  <w:marRight w:val="0"/>
                  <w:marTop w:val="0"/>
                  <w:marBottom w:val="0"/>
                  <w:divBdr>
                    <w:top w:val="none" w:sz="0" w:space="0" w:color="auto"/>
                    <w:left w:val="none" w:sz="0" w:space="0" w:color="auto"/>
                    <w:bottom w:val="none" w:sz="0" w:space="0" w:color="auto"/>
                    <w:right w:val="none" w:sz="0" w:space="0" w:color="auto"/>
                  </w:divBdr>
                </w:div>
                <w:div w:id="147136382">
                  <w:marLeft w:val="640"/>
                  <w:marRight w:val="0"/>
                  <w:marTop w:val="0"/>
                  <w:marBottom w:val="0"/>
                  <w:divBdr>
                    <w:top w:val="none" w:sz="0" w:space="0" w:color="auto"/>
                    <w:left w:val="none" w:sz="0" w:space="0" w:color="auto"/>
                    <w:bottom w:val="none" w:sz="0" w:space="0" w:color="auto"/>
                    <w:right w:val="none" w:sz="0" w:space="0" w:color="auto"/>
                  </w:divBdr>
                </w:div>
                <w:div w:id="741484080">
                  <w:marLeft w:val="640"/>
                  <w:marRight w:val="0"/>
                  <w:marTop w:val="0"/>
                  <w:marBottom w:val="0"/>
                  <w:divBdr>
                    <w:top w:val="none" w:sz="0" w:space="0" w:color="auto"/>
                    <w:left w:val="none" w:sz="0" w:space="0" w:color="auto"/>
                    <w:bottom w:val="none" w:sz="0" w:space="0" w:color="auto"/>
                    <w:right w:val="none" w:sz="0" w:space="0" w:color="auto"/>
                  </w:divBdr>
                </w:div>
                <w:div w:id="107043249">
                  <w:marLeft w:val="640"/>
                  <w:marRight w:val="0"/>
                  <w:marTop w:val="0"/>
                  <w:marBottom w:val="0"/>
                  <w:divBdr>
                    <w:top w:val="none" w:sz="0" w:space="0" w:color="auto"/>
                    <w:left w:val="none" w:sz="0" w:space="0" w:color="auto"/>
                    <w:bottom w:val="none" w:sz="0" w:space="0" w:color="auto"/>
                    <w:right w:val="none" w:sz="0" w:space="0" w:color="auto"/>
                  </w:divBdr>
                </w:div>
                <w:div w:id="1955751269">
                  <w:marLeft w:val="640"/>
                  <w:marRight w:val="0"/>
                  <w:marTop w:val="0"/>
                  <w:marBottom w:val="0"/>
                  <w:divBdr>
                    <w:top w:val="none" w:sz="0" w:space="0" w:color="auto"/>
                    <w:left w:val="none" w:sz="0" w:space="0" w:color="auto"/>
                    <w:bottom w:val="none" w:sz="0" w:space="0" w:color="auto"/>
                    <w:right w:val="none" w:sz="0" w:space="0" w:color="auto"/>
                  </w:divBdr>
                </w:div>
                <w:div w:id="63531843">
                  <w:marLeft w:val="640"/>
                  <w:marRight w:val="0"/>
                  <w:marTop w:val="0"/>
                  <w:marBottom w:val="0"/>
                  <w:divBdr>
                    <w:top w:val="none" w:sz="0" w:space="0" w:color="auto"/>
                    <w:left w:val="none" w:sz="0" w:space="0" w:color="auto"/>
                    <w:bottom w:val="none" w:sz="0" w:space="0" w:color="auto"/>
                    <w:right w:val="none" w:sz="0" w:space="0" w:color="auto"/>
                  </w:divBdr>
                </w:div>
                <w:div w:id="72170805">
                  <w:marLeft w:val="640"/>
                  <w:marRight w:val="0"/>
                  <w:marTop w:val="0"/>
                  <w:marBottom w:val="0"/>
                  <w:divBdr>
                    <w:top w:val="none" w:sz="0" w:space="0" w:color="auto"/>
                    <w:left w:val="none" w:sz="0" w:space="0" w:color="auto"/>
                    <w:bottom w:val="none" w:sz="0" w:space="0" w:color="auto"/>
                    <w:right w:val="none" w:sz="0" w:space="0" w:color="auto"/>
                  </w:divBdr>
                </w:div>
                <w:div w:id="851258906">
                  <w:marLeft w:val="640"/>
                  <w:marRight w:val="0"/>
                  <w:marTop w:val="0"/>
                  <w:marBottom w:val="0"/>
                  <w:divBdr>
                    <w:top w:val="none" w:sz="0" w:space="0" w:color="auto"/>
                    <w:left w:val="none" w:sz="0" w:space="0" w:color="auto"/>
                    <w:bottom w:val="none" w:sz="0" w:space="0" w:color="auto"/>
                    <w:right w:val="none" w:sz="0" w:space="0" w:color="auto"/>
                  </w:divBdr>
                </w:div>
                <w:div w:id="888149011">
                  <w:marLeft w:val="640"/>
                  <w:marRight w:val="0"/>
                  <w:marTop w:val="0"/>
                  <w:marBottom w:val="0"/>
                  <w:divBdr>
                    <w:top w:val="none" w:sz="0" w:space="0" w:color="auto"/>
                    <w:left w:val="none" w:sz="0" w:space="0" w:color="auto"/>
                    <w:bottom w:val="none" w:sz="0" w:space="0" w:color="auto"/>
                    <w:right w:val="none" w:sz="0" w:space="0" w:color="auto"/>
                  </w:divBdr>
                </w:div>
                <w:div w:id="982269617">
                  <w:marLeft w:val="640"/>
                  <w:marRight w:val="0"/>
                  <w:marTop w:val="0"/>
                  <w:marBottom w:val="0"/>
                  <w:divBdr>
                    <w:top w:val="none" w:sz="0" w:space="0" w:color="auto"/>
                    <w:left w:val="none" w:sz="0" w:space="0" w:color="auto"/>
                    <w:bottom w:val="none" w:sz="0" w:space="0" w:color="auto"/>
                    <w:right w:val="none" w:sz="0" w:space="0" w:color="auto"/>
                  </w:divBdr>
                </w:div>
                <w:div w:id="918905266">
                  <w:marLeft w:val="640"/>
                  <w:marRight w:val="0"/>
                  <w:marTop w:val="0"/>
                  <w:marBottom w:val="0"/>
                  <w:divBdr>
                    <w:top w:val="none" w:sz="0" w:space="0" w:color="auto"/>
                    <w:left w:val="none" w:sz="0" w:space="0" w:color="auto"/>
                    <w:bottom w:val="none" w:sz="0" w:space="0" w:color="auto"/>
                    <w:right w:val="none" w:sz="0" w:space="0" w:color="auto"/>
                  </w:divBdr>
                </w:div>
                <w:div w:id="179589014">
                  <w:marLeft w:val="640"/>
                  <w:marRight w:val="0"/>
                  <w:marTop w:val="0"/>
                  <w:marBottom w:val="0"/>
                  <w:divBdr>
                    <w:top w:val="none" w:sz="0" w:space="0" w:color="auto"/>
                    <w:left w:val="none" w:sz="0" w:space="0" w:color="auto"/>
                    <w:bottom w:val="none" w:sz="0" w:space="0" w:color="auto"/>
                    <w:right w:val="none" w:sz="0" w:space="0" w:color="auto"/>
                  </w:divBdr>
                </w:div>
                <w:div w:id="1156414255">
                  <w:marLeft w:val="640"/>
                  <w:marRight w:val="0"/>
                  <w:marTop w:val="0"/>
                  <w:marBottom w:val="0"/>
                  <w:divBdr>
                    <w:top w:val="none" w:sz="0" w:space="0" w:color="auto"/>
                    <w:left w:val="none" w:sz="0" w:space="0" w:color="auto"/>
                    <w:bottom w:val="none" w:sz="0" w:space="0" w:color="auto"/>
                    <w:right w:val="none" w:sz="0" w:space="0" w:color="auto"/>
                  </w:divBdr>
                </w:div>
                <w:div w:id="1562204776">
                  <w:marLeft w:val="640"/>
                  <w:marRight w:val="0"/>
                  <w:marTop w:val="0"/>
                  <w:marBottom w:val="0"/>
                  <w:divBdr>
                    <w:top w:val="none" w:sz="0" w:space="0" w:color="auto"/>
                    <w:left w:val="none" w:sz="0" w:space="0" w:color="auto"/>
                    <w:bottom w:val="none" w:sz="0" w:space="0" w:color="auto"/>
                    <w:right w:val="none" w:sz="0" w:space="0" w:color="auto"/>
                  </w:divBdr>
                </w:div>
              </w:divsChild>
            </w:div>
            <w:div w:id="1574200190">
              <w:marLeft w:val="0"/>
              <w:marRight w:val="0"/>
              <w:marTop w:val="0"/>
              <w:marBottom w:val="0"/>
              <w:divBdr>
                <w:top w:val="none" w:sz="0" w:space="0" w:color="auto"/>
                <w:left w:val="none" w:sz="0" w:space="0" w:color="auto"/>
                <w:bottom w:val="none" w:sz="0" w:space="0" w:color="auto"/>
                <w:right w:val="none" w:sz="0" w:space="0" w:color="auto"/>
              </w:divBdr>
              <w:divsChild>
                <w:div w:id="1985618400">
                  <w:marLeft w:val="640"/>
                  <w:marRight w:val="0"/>
                  <w:marTop w:val="0"/>
                  <w:marBottom w:val="0"/>
                  <w:divBdr>
                    <w:top w:val="none" w:sz="0" w:space="0" w:color="auto"/>
                    <w:left w:val="none" w:sz="0" w:space="0" w:color="auto"/>
                    <w:bottom w:val="none" w:sz="0" w:space="0" w:color="auto"/>
                    <w:right w:val="none" w:sz="0" w:space="0" w:color="auto"/>
                  </w:divBdr>
                </w:div>
                <w:div w:id="409086808">
                  <w:marLeft w:val="640"/>
                  <w:marRight w:val="0"/>
                  <w:marTop w:val="0"/>
                  <w:marBottom w:val="0"/>
                  <w:divBdr>
                    <w:top w:val="none" w:sz="0" w:space="0" w:color="auto"/>
                    <w:left w:val="none" w:sz="0" w:space="0" w:color="auto"/>
                    <w:bottom w:val="none" w:sz="0" w:space="0" w:color="auto"/>
                    <w:right w:val="none" w:sz="0" w:space="0" w:color="auto"/>
                  </w:divBdr>
                </w:div>
                <w:div w:id="1810630186">
                  <w:marLeft w:val="640"/>
                  <w:marRight w:val="0"/>
                  <w:marTop w:val="0"/>
                  <w:marBottom w:val="0"/>
                  <w:divBdr>
                    <w:top w:val="none" w:sz="0" w:space="0" w:color="auto"/>
                    <w:left w:val="none" w:sz="0" w:space="0" w:color="auto"/>
                    <w:bottom w:val="none" w:sz="0" w:space="0" w:color="auto"/>
                    <w:right w:val="none" w:sz="0" w:space="0" w:color="auto"/>
                  </w:divBdr>
                </w:div>
                <w:div w:id="2144812976">
                  <w:marLeft w:val="640"/>
                  <w:marRight w:val="0"/>
                  <w:marTop w:val="0"/>
                  <w:marBottom w:val="0"/>
                  <w:divBdr>
                    <w:top w:val="none" w:sz="0" w:space="0" w:color="auto"/>
                    <w:left w:val="none" w:sz="0" w:space="0" w:color="auto"/>
                    <w:bottom w:val="none" w:sz="0" w:space="0" w:color="auto"/>
                    <w:right w:val="none" w:sz="0" w:space="0" w:color="auto"/>
                  </w:divBdr>
                </w:div>
                <w:div w:id="1268001670">
                  <w:marLeft w:val="640"/>
                  <w:marRight w:val="0"/>
                  <w:marTop w:val="0"/>
                  <w:marBottom w:val="0"/>
                  <w:divBdr>
                    <w:top w:val="none" w:sz="0" w:space="0" w:color="auto"/>
                    <w:left w:val="none" w:sz="0" w:space="0" w:color="auto"/>
                    <w:bottom w:val="none" w:sz="0" w:space="0" w:color="auto"/>
                    <w:right w:val="none" w:sz="0" w:space="0" w:color="auto"/>
                  </w:divBdr>
                </w:div>
                <w:div w:id="1399552280">
                  <w:marLeft w:val="640"/>
                  <w:marRight w:val="0"/>
                  <w:marTop w:val="0"/>
                  <w:marBottom w:val="0"/>
                  <w:divBdr>
                    <w:top w:val="none" w:sz="0" w:space="0" w:color="auto"/>
                    <w:left w:val="none" w:sz="0" w:space="0" w:color="auto"/>
                    <w:bottom w:val="none" w:sz="0" w:space="0" w:color="auto"/>
                    <w:right w:val="none" w:sz="0" w:space="0" w:color="auto"/>
                  </w:divBdr>
                </w:div>
                <w:div w:id="1064377153">
                  <w:marLeft w:val="640"/>
                  <w:marRight w:val="0"/>
                  <w:marTop w:val="0"/>
                  <w:marBottom w:val="0"/>
                  <w:divBdr>
                    <w:top w:val="none" w:sz="0" w:space="0" w:color="auto"/>
                    <w:left w:val="none" w:sz="0" w:space="0" w:color="auto"/>
                    <w:bottom w:val="none" w:sz="0" w:space="0" w:color="auto"/>
                    <w:right w:val="none" w:sz="0" w:space="0" w:color="auto"/>
                  </w:divBdr>
                </w:div>
                <w:div w:id="575285134">
                  <w:marLeft w:val="640"/>
                  <w:marRight w:val="0"/>
                  <w:marTop w:val="0"/>
                  <w:marBottom w:val="0"/>
                  <w:divBdr>
                    <w:top w:val="none" w:sz="0" w:space="0" w:color="auto"/>
                    <w:left w:val="none" w:sz="0" w:space="0" w:color="auto"/>
                    <w:bottom w:val="none" w:sz="0" w:space="0" w:color="auto"/>
                    <w:right w:val="none" w:sz="0" w:space="0" w:color="auto"/>
                  </w:divBdr>
                </w:div>
                <w:div w:id="2031756892">
                  <w:marLeft w:val="640"/>
                  <w:marRight w:val="0"/>
                  <w:marTop w:val="0"/>
                  <w:marBottom w:val="0"/>
                  <w:divBdr>
                    <w:top w:val="none" w:sz="0" w:space="0" w:color="auto"/>
                    <w:left w:val="none" w:sz="0" w:space="0" w:color="auto"/>
                    <w:bottom w:val="none" w:sz="0" w:space="0" w:color="auto"/>
                    <w:right w:val="none" w:sz="0" w:space="0" w:color="auto"/>
                  </w:divBdr>
                </w:div>
                <w:div w:id="748229647">
                  <w:marLeft w:val="640"/>
                  <w:marRight w:val="0"/>
                  <w:marTop w:val="0"/>
                  <w:marBottom w:val="0"/>
                  <w:divBdr>
                    <w:top w:val="none" w:sz="0" w:space="0" w:color="auto"/>
                    <w:left w:val="none" w:sz="0" w:space="0" w:color="auto"/>
                    <w:bottom w:val="none" w:sz="0" w:space="0" w:color="auto"/>
                    <w:right w:val="none" w:sz="0" w:space="0" w:color="auto"/>
                  </w:divBdr>
                </w:div>
                <w:div w:id="71397788">
                  <w:marLeft w:val="640"/>
                  <w:marRight w:val="0"/>
                  <w:marTop w:val="0"/>
                  <w:marBottom w:val="0"/>
                  <w:divBdr>
                    <w:top w:val="none" w:sz="0" w:space="0" w:color="auto"/>
                    <w:left w:val="none" w:sz="0" w:space="0" w:color="auto"/>
                    <w:bottom w:val="none" w:sz="0" w:space="0" w:color="auto"/>
                    <w:right w:val="none" w:sz="0" w:space="0" w:color="auto"/>
                  </w:divBdr>
                </w:div>
                <w:div w:id="251357880">
                  <w:marLeft w:val="640"/>
                  <w:marRight w:val="0"/>
                  <w:marTop w:val="0"/>
                  <w:marBottom w:val="0"/>
                  <w:divBdr>
                    <w:top w:val="none" w:sz="0" w:space="0" w:color="auto"/>
                    <w:left w:val="none" w:sz="0" w:space="0" w:color="auto"/>
                    <w:bottom w:val="none" w:sz="0" w:space="0" w:color="auto"/>
                    <w:right w:val="none" w:sz="0" w:space="0" w:color="auto"/>
                  </w:divBdr>
                </w:div>
                <w:div w:id="988285602">
                  <w:marLeft w:val="640"/>
                  <w:marRight w:val="0"/>
                  <w:marTop w:val="0"/>
                  <w:marBottom w:val="0"/>
                  <w:divBdr>
                    <w:top w:val="none" w:sz="0" w:space="0" w:color="auto"/>
                    <w:left w:val="none" w:sz="0" w:space="0" w:color="auto"/>
                    <w:bottom w:val="none" w:sz="0" w:space="0" w:color="auto"/>
                    <w:right w:val="none" w:sz="0" w:space="0" w:color="auto"/>
                  </w:divBdr>
                </w:div>
                <w:div w:id="77559872">
                  <w:marLeft w:val="640"/>
                  <w:marRight w:val="0"/>
                  <w:marTop w:val="0"/>
                  <w:marBottom w:val="0"/>
                  <w:divBdr>
                    <w:top w:val="none" w:sz="0" w:space="0" w:color="auto"/>
                    <w:left w:val="none" w:sz="0" w:space="0" w:color="auto"/>
                    <w:bottom w:val="none" w:sz="0" w:space="0" w:color="auto"/>
                    <w:right w:val="none" w:sz="0" w:space="0" w:color="auto"/>
                  </w:divBdr>
                </w:div>
                <w:div w:id="1208033583">
                  <w:marLeft w:val="640"/>
                  <w:marRight w:val="0"/>
                  <w:marTop w:val="0"/>
                  <w:marBottom w:val="0"/>
                  <w:divBdr>
                    <w:top w:val="none" w:sz="0" w:space="0" w:color="auto"/>
                    <w:left w:val="none" w:sz="0" w:space="0" w:color="auto"/>
                    <w:bottom w:val="none" w:sz="0" w:space="0" w:color="auto"/>
                    <w:right w:val="none" w:sz="0" w:space="0" w:color="auto"/>
                  </w:divBdr>
                </w:div>
                <w:div w:id="341247272">
                  <w:marLeft w:val="640"/>
                  <w:marRight w:val="0"/>
                  <w:marTop w:val="0"/>
                  <w:marBottom w:val="0"/>
                  <w:divBdr>
                    <w:top w:val="none" w:sz="0" w:space="0" w:color="auto"/>
                    <w:left w:val="none" w:sz="0" w:space="0" w:color="auto"/>
                    <w:bottom w:val="none" w:sz="0" w:space="0" w:color="auto"/>
                    <w:right w:val="none" w:sz="0" w:space="0" w:color="auto"/>
                  </w:divBdr>
                </w:div>
                <w:div w:id="1368485359">
                  <w:marLeft w:val="640"/>
                  <w:marRight w:val="0"/>
                  <w:marTop w:val="0"/>
                  <w:marBottom w:val="0"/>
                  <w:divBdr>
                    <w:top w:val="none" w:sz="0" w:space="0" w:color="auto"/>
                    <w:left w:val="none" w:sz="0" w:space="0" w:color="auto"/>
                    <w:bottom w:val="none" w:sz="0" w:space="0" w:color="auto"/>
                    <w:right w:val="none" w:sz="0" w:space="0" w:color="auto"/>
                  </w:divBdr>
                </w:div>
                <w:div w:id="608126218">
                  <w:marLeft w:val="640"/>
                  <w:marRight w:val="0"/>
                  <w:marTop w:val="0"/>
                  <w:marBottom w:val="0"/>
                  <w:divBdr>
                    <w:top w:val="none" w:sz="0" w:space="0" w:color="auto"/>
                    <w:left w:val="none" w:sz="0" w:space="0" w:color="auto"/>
                    <w:bottom w:val="none" w:sz="0" w:space="0" w:color="auto"/>
                    <w:right w:val="none" w:sz="0" w:space="0" w:color="auto"/>
                  </w:divBdr>
                </w:div>
                <w:div w:id="797794297">
                  <w:marLeft w:val="640"/>
                  <w:marRight w:val="0"/>
                  <w:marTop w:val="0"/>
                  <w:marBottom w:val="0"/>
                  <w:divBdr>
                    <w:top w:val="none" w:sz="0" w:space="0" w:color="auto"/>
                    <w:left w:val="none" w:sz="0" w:space="0" w:color="auto"/>
                    <w:bottom w:val="none" w:sz="0" w:space="0" w:color="auto"/>
                    <w:right w:val="none" w:sz="0" w:space="0" w:color="auto"/>
                  </w:divBdr>
                </w:div>
                <w:div w:id="2015573708">
                  <w:marLeft w:val="640"/>
                  <w:marRight w:val="0"/>
                  <w:marTop w:val="0"/>
                  <w:marBottom w:val="0"/>
                  <w:divBdr>
                    <w:top w:val="none" w:sz="0" w:space="0" w:color="auto"/>
                    <w:left w:val="none" w:sz="0" w:space="0" w:color="auto"/>
                    <w:bottom w:val="none" w:sz="0" w:space="0" w:color="auto"/>
                    <w:right w:val="none" w:sz="0" w:space="0" w:color="auto"/>
                  </w:divBdr>
                </w:div>
                <w:div w:id="1134565577">
                  <w:marLeft w:val="640"/>
                  <w:marRight w:val="0"/>
                  <w:marTop w:val="0"/>
                  <w:marBottom w:val="0"/>
                  <w:divBdr>
                    <w:top w:val="none" w:sz="0" w:space="0" w:color="auto"/>
                    <w:left w:val="none" w:sz="0" w:space="0" w:color="auto"/>
                    <w:bottom w:val="none" w:sz="0" w:space="0" w:color="auto"/>
                    <w:right w:val="none" w:sz="0" w:space="0" w:color="auto"/>
                  </w:divBdr>
                </w:div>
                <w:div w:id="1624656885">
                  <w:marLeft w:val="640"/>
                  <w:marRight w:val="0"/>
                  <w:marTop w:val="0"/>
                  <w:marBottom w:val="0"/>
                  <w:divBdr>
                    <w:top w:val="none" w:sz="0" w:space="0" w:color="auto"/>
                    <w:left w:val="none" w:sz="0" w:space="0" w:color="auto"/>
                    <w:bottom w:val="none" w:sz="0" w:space="0" w:color="auto"/>
                    <w:right w:val="none" w:sz="0" w:space="0" w:color="auto"/>
                  </w:divBdr>
                </w:div>
                <w:div w:id="358436932">
                  <w:marLeft w:val="640"/>
                  <w:marRight w:val="0"/>
                  <w:marTop w:val="0"/>
                  <w:marBottom w:val="0"/>
                  <w:divBdr>
                    <w:top w:val="none" w:sz="0" w:space="0" w:color="auto"/>
                    <w:left w:val="none" w:sz="0" w:space="0" w:color="auto"/>
                    <w:bottom w:val="none" w:sz="0" w:space="0" w:color="auto"/>
                    <w:right w:val="none" w:sz="0" w:space="0" w:color="auto"/>
                  </w:divBdr>
                </w:div>
                <w:div w:id="1668706611">
                  <w:marLeft w:val="640"/>
                  <w:marRight w:val="0"/>
                  <w:marTop w:val="0"/>
                  <w:marBottom w:val="0"/>
                  <w:divBdr>
                    <w:top w:val="none" w:sz="0" w:space="0" w:color="auto"/>
                    <w:left w:val="none" w:sz="0" w:space="0" w:color="auto"/>
                    <w:bottom w:val="none" w:sz="0" w:space="0" w:color="auto"/>
                    <w:right w:val="none" w:sz="0" w:space="0" w:color="auto"/>
                  </w:divBdr>
                </w:div>
                <w:div w:id="1800759520">
                  <w:marLeft w:val="640"/>
                  <w:marRight w:val="0"/>
                  <w:marTop w:val="0"/>
                  <w:marBottom w:val="0"/>
                  <w:divBdr>
                    <w:top w:val="none" w:sz="0" w:space="0" w:color="auto"/>
                    <w:left w:val="none" w:sz="0" w:space="0" w:color="auto"/>
                    <w:bottom w:val="none" w:sz="0" w:space="0" w:color="auto"/>
                    <w:right w:val="none" w:sz="0" w:space="0" w:color="auto"/>
                  </w:divBdr>
                </w:div>
                <w:div w:id="2020741034">
                  <w:marLeft w:val="640"/>
                  <w:marRight w:val="0"/>
                  <w:marTop w:val="0"/>
                  <w:marBottom w:val="0"/>
                  <w:divBdr>
                    <w:top w:val="none" w:sz="0" w:space="0" w:color="auto"/>
                    <w:left w:val="none" w:sz="0" w:space="0" w:color="auto"/>
                    <w:bottom w:val="none" w:sz="0" w:space="0" w:color="auto"/>
                    <w:right w:val="none" w:sz="0" w:space="0" w:color="auto"/>
                  </w:divBdr>
                </w:div>
                <w:div w:id="41173317">
                  <w:marLeft w:val="640"/>
                  <w:marRight w:val="0"/>
                  <w:marTop w:val="0"/>
                  <w:marBottom w:val="0"/>
                  <w:divBdr>
                    <w:top w:val="none" w:sz="0" w:space="0" w:color="auto"/>
                    <w:left w:val="none" w:sz="0" w:space="0" w:color="auto"/>
                    <w:bottom w:val="none" w:sz="0" w:space="0" w:color="auto"/>
                    <w:right w:val="none" w:sz="0" w:space="0" w:color="auto"/>
                  </w:divBdr>
                </w:div>
                <w:div w:id="574776543">
                  <w:marLeft w:val="640"/>
                  <w:marRight w:val="0"/>
                  <w:marTop w:val="0"/>
                  <w:marBottom w:val="0"/>
                  <w:divBdr>
                    <w:top w:val="none" w:sz="0" w:space="0" w:color="auto"/>
                    <w:left w:val="none" w:sz="0" w:space="0" w:color="auto"/>
                    <w:bottom w:val="none" w:sz="0" w:space="0" w:color="auto"/>
                    <w:right w:val="none" w:sz="0" w:space="0" w:color="auto"/>
                  </w:divBdr>
                </w:div>
                <w:div w:id="1860239548">
                  <w:marLeft w:val="640"/>
                  <w:marRight w:val="0"/>
                  <w:marTop w:val="0"/>
                  <w:marBottom w:val="0"/>
                  <w:divBdr>
                    <w:top w:val="none" w:sz="0" w:space="0" w:color="auto"/>
                    <w:left w:val="none" w:sz="0" w:space="0" w:color="auto"/>
                    <w:bottom w:val="none" w:sz="0" w:space="0" w:color="auto"/>
                    <w:right w:val="none" w:sz="0" w:space="0" w:color="auto"/>
                  </w:divBdr>
                </w:div>
                <w:div w:id="1127354530">
                  <w:marLeft w:val="640"/>
                  <w:marRight w:val="0"/>
                  <w:marTop w:val="0"/>
                  <w:marBottom w:val="0"/>
                  <w:divBdr>
                    <w:top w:val="none" w:sz="0" w:space="0" w:color="auto"/>
                    <w:left w:val="none" w:sz="0" w:space="0" w:color="auto"/>
                    <w:bottom w:val="none" w:sz="0" w:space="0" w:color="auto"/>
                    <w:right w:val="none" w:sz="0" w:space="0" w:color="auto"/>
                  </w:divBdr>
                </w:div>
                <w:div w:id="282082418">
                  <w:marLeft w:val="640"/>
                  <w:marRight w:val="0"/>
                  <w:marTop w:val="0"/>
                  <w:marBottom w:val="0"/>
                  <w:divBdr>
                    <w:top w:val="none" w:sz="0" w:space="0" w:color="auto"/>
                    <w:left w:val="none" w:sz="0" w:space="0" w:color="auto"/>
                    <w:bottom w:val="none" w:sz="0" w:space="0" w:color="auto"/>
                    <w:right w:val="none" w:sz="0" w:space="0" w:color="auto"/>
                  </w:divBdr>
                </w:div>
                <w:div w:id="1889956726">
                  <w:marLeft w:val="640"/>
                  <w:marRight w:val="0"/>
                  <w:marTop w:val="0"/>
                  <w:marBottom w:val="0"/>
                  <w:divBdr>
                    <w:top w:val="none" w:sz="0" w:space="0" w:color="auto"/>
                    <w:left w:val="none" w:sz="0" w:space="0" w:color="auto"/>
                    <w:bottom w:val="none" w:sz="0" w:space="0" w:color="auto"/>
                    <w:right w:val="none" w:sz="0" w:space="0" w:color="auto"/>
                  </w:divBdr>
                </w:div>
                <w:div w:id="367224465">
                  <w:marLeft w:val="640"/>
                  <w:marRight w:val="0"/>
                  <w:marTop w:val="0"/>
                  <w:marBottom w:val="0"/>
                  <w:divBdr>
                    <w:top w:val="none" w:sz="0" w:space="0" w:color="auto"/>
                    <w:left w:val="none" w:sz="0" w:space="0" w:color="auto"/>
                    <w:bottom w:val="none" w:sz="0" w:space="0" w:color="auto"/>
                    <w:right w:val="none" w:sz="0" w:space="0" w:color="auto"/>
                  </w:divBdr>
                </w:div>
                <w:div w:id="2114009025">
                  <w:marLeft w:val="640"/>
                  <w:marRight w:val="0"/>
                  <w:marTop w:val="0"/>
                  <w:marBottom w:val="0"/>
                  <w:divBdr>
                    <w:top w:val="none" w:sz="0" w:space="0" w:color="auto"/>
                    <w:left w:val="none" w:sz="0" w:space="0" w:color="auto"/>
                    <w:bottom w:val="none" w:sz="0" w:space="0" w:color="auto"/>
                    <w:right w:val="none" w:sz="0" w:space="0" w:color="auto"/>
                  </w:divBdr>
                </w:div>
                <w:div w:id="63651409">
                  <w:marLeft w:val="640"/>
                  <w:marRight w:val="0"/>
                  <w:marTop w:val="0"/>
                  <w:marBottom w:val="0"/>
                  <w:divBdr>
                    <w:top w:val="none" w:sz="0" w:space="0" w:color="auto"/>
                    <w:left w:val="none" w:sz="0" w:space="0" w:color="auto"/>
                    <w:bottom w:val="none" w:sz="0" w:space="0" w:color="auto"/>
                    <w:right w:val="none" w:sz="0" w:space="0" w:color="auto"/>
                  </w:divBdr>
                </w:div>
                <w:div w:id="1412435617">
                  <w:marLeft w:val="640"/>
                  <w:marRight w:val="0"/>
                  <w:marTop w:val="0"/>
                  <w:marBottom w:val="0"/>
                  <w:divBdr>
                    <w:top w:val="none" w:sz="0" w:space="0" w:color="auto"/>
                    <w:left w:val="none" w:sz="0" w:space="0" w:color="auto"/>
                    <w:bottom w:val="none" w:sz="0" w:space="0" w:color="auto"/>
                    <w:right w:val="none" w:sz="0" w:space="0" w:color="auto"/>
                  </w:divBdr>
                </w:div>
                <w:div w:id="1119497973">
                  <w:marLeft w:val="640"/>
                  <w:marRight w:val="0"/>
                  <w:marTop w:val="0"/>
                  <w:marBottom w:val="0"/>
                  <w:divBdr>
                    <w:top w:val="none" w:sz="0" w:space="0" w:color="auto"/>
                    <w:left w:val="none" w:sz="0" w:space="0" w:color="auto"/>
                    <w:bottom w:val="none" w:sz="0" w:space="0" w:color="auto"/>
                    <w:right w:val="none" w:sz="0" w:space="0" w:color="auto"/>
                  </w:divBdr>
                </w:div>
                <w:div w:id="1936671674">
                  <w:marLeft w:val="640"/>
                  <w:marRight w:val="0"/>
                  <w:marTop w:val="0"/>
                  <w:marBottom w:val="0"/>
                  <w:divBdr>
                    <w:top w:val="none" w:sz="0" w:space="0" w:color="auto"/>
                    <w:left w:val="none" w:sz="0" w:space="0" w:color="auto"/>
                    <w:bottom w:val="none" w:sz="0" w:space="0" w:color="auto"/>
                    <w:right w:val="none" w:sz="0" w:space="0" w:color="auto"/>
                  </w:divBdr>
                </w:div>
                <w:div w:id="1074549014">
                  <w:marLeft w:val="640"/>
                  <w:marRight w:val="0"/>
                  <w:marTop w:val="0"/>
                  <w:marBottom w:val="0"/>
                  <w:divBdr>
                    <w:top w:val="none" w:sz="0" w:space="0" w:color="auto"/>
                    <w:left w:val="none" w:sz="0" w:space="0" w:color="auto"/>
                    <w:bottom w:val="none" w:sz="0" w:space="0" w:color="auto"/>
                    <w:right w:val="none" w:sz="0" w:space="0" w:color="auto"/>
                  </w:divBdr>
                </w:div>
                <w:div w:id="1403992417">
                  <w:marLeft w:val="640"/>
                  <w:marRight w:val="0"/>
                  <w:marTop w:val="0"/>
                  <w:marBottom w:val="0"/>
                  <w:divBdr>
                    <w:top w:val="none" w:sz="0" w:space="0" w:color="auto"/>
                    <w:left w:val="none" w:sz="0" w:space="0" w:color="auto"/>
                    <w:bottom w:val="none" w:sz="0" w:space="0" w:color="auto"/>
                    <w:right w:val="none" w:sz="0" w:space="0" w:color="auto"/>
                  </w:divBdr>
                </w:div>
                <w:div w:id="1740010894">
                  <w:marLeft w:val="640"/>
                  <w:marRight w:val="0"/>
                  <w:marTop w:val="0"/>
                  <w:marBottom w:val="0"/>
                  <w:divBdr>
                    <w:top w:val="none" w:sz="0" w:space="0" w:color="auto"/>
                    <w:left w:val="none" w:sz="0" w:space="0" w:color="auto"/>
                    <w:bottom w:val="none" w:sz="0" w:space="0" w:color="auto"/>
                    <w:right w:val="none" w:sz="0" w:space="0" w:color="auto"/>
                  </w:divBdr>
                </w:div>
                <w:div w:id="87966284">
                  <w:marLeft w:val="640"/>
                  <w:marRight w:val="0"/>
                  <w:marTop w:val="0"/>
                  <w:marBottom w:val="0"/>
                  <w:divBdr>
                    <w:top w:val="none" w:sz="0" w:space="0" w:color="auto"/>
                    <w:left w:val="none" w:sz="0" w:space="0" w:color="auto"/>
                    <w:bottom w:val="none" w:sz="0" w:space="0" w:color="auto"/>
                    <w:right w:val="none" w:sz="0" w:space="0" w:color="auto"/>
                  </w:divBdr>
                </w:div>
                <w:div w:id="1765611467">
                  <w:marLeft w:val="640"/>
                  <w:marRight w:val="0"/>
                  <w:marTop w:val="0"/>
                  <w:marBottom w:val="0"/>
                  <w:divBdr>
                    <w:top w:val="none" w:sz="0" w:space="0" w:color="auto"/>
                    <w:left w:val="none" w:sz="0" w:space="0" w:color="auto"/>
                    <w:bottom w:val="none" w:sz="0" w:space="0" w:color="auto"/>
                    <w:right w:val="none" w:sz="0" w:space="0" w:color="auto"/>
                  </w:divBdr>
                </w:div>
              </w:divsChild>
            </w:div>
            <w:div w:id="798258300">
              <w:marLeft w:val="0"/>
              <w:marRight w:val="0"/>
              <w:marTop w:val="0"/>
              <w:marBottom w:val="0"/>
              <w:divBdr>
                <w:top w:val="none" w:sz="0" w:space="0" w:color="auto"/>
                <w:left w:val="none" w:sz="0" w:space="0" w:color="auto"/>
                <w:bottom w:val="none" w:sz="0" w:space="0" w:color="auto"/>
                <w:right w:val="none" w:sz="0" w:space="0" w:color="auto"/>
              </w:divBdr>
              <w:divsChild>
                <w:div w:id="1121613936">
                  <w:marLeft w:val="640"/>
                  <w:marRight w:val="0"/>
                  <w:marTop w:val="0"/>
                  <w:marBottom w:val="0"/>
                  <w:divBdr>
                    <w:top w:val="none" w:sz="0" w:space="0" w:color="auto"/>
                    <w:left w:val="none" w:sz="0" w:space="0" w:color="auto"/>
                    <w:bottom w:val="none" w:sz="0" w:space="0" w:color="auto"/>
                    <w:right w:val="none" w:sz="0" w:space="0" w:color="auto"/>
                  </w:divBdr>
                </w:div>
                <w:div w:id="157116929">
                  <w:marLeft w:val="640"/>
                  <w:marRight w:val="0"/>
                  <w:marTop w:val="0"/>
                  <w:marBottom w:val="0"/>
                  <w:divBdr>
                    <w:top w:val="none" w:sz="0" w:space="0" w:color="auto"/>
                    <w:left w:val="none" w:sz="0" w:space="0" w:color="auto"/>
                    <w:bottom w:val="none" w:sz="0" w:space="0" w:color="auto"/>
                    <w:right w:val="none" w:sz="0" w:space="0" w:color="auto"/>
                  </w:divBdr>
                </w:div>
                <w:div w:id="1397511144">
                  <w:marLeft w:val="640"/>
                  <w:marRight w:val="0"/>
                  <w:marTop w:val="0"/>
                  <w:marBottom w:val="0"/>
                  <w:divBdr>
                    <w:top w:val="none" w:sz="0" w:space="0" w:color="auto"/>
                    <w:left w:val="none" w:sz="0" w:space="0" w:color="auto"/>
                    <w:bottom w:val="none" w:sz="0" w:space="0" w:color="auto"/>
                    <w:right w:val="none" w:sz="0" w:space="0" w:color="auto"/>
                  </w:divBdr>
                </w:div>
                <w:div w:id="112798215">
                  <w:marLeft w:val="640"/>
                  <w:marRight w:val="0"/>
                  <w:marTop w:val="0"/>
                  <w:marBottom w:val="0"/>
                  <w:divBdr>
                    <w:top w:val="none" w:sz="0" w:space="0" w:color="auto"/>
                    <w:left w:val="none" w:sz="0" w:space="0" w:color="auto"/>
                    <w:bottom w:val="none" w:sz="0" w:space="0" w:color="auto"/>
                    <w:right w:val="none" w:sz="0" w:space="0" w:color="auto"/>
                  </w:divBdr>
                </w:div>
                <w:div w:id="1352613187">
                  <w:marLeft w:val="640"/>
                  <w:marRight w:val="0"/>
                  <w:marTop w:val="0"/>
                  <w:marBottom w:val="0"/>
                  <w:divBdr>
                    <w:top w:val="none" w:sz="0" w:space="0" w:color="auto"/>
                    <w:left w:val="none" w:sz="0" w:space="0" w:color="auto"/>
                    <w:bottom w:val="none" w:sz="0" w:space="0" w:color="auto"/>
                    <w:right w:val="none" w:sz="0" w:space="0" w:color="auto"/>
                  </w:divBdr>
                </w:div>
                <w:div w:id="1293441584">
                  <w:marLeft w:val="640"/>
                  <w:marRight w:val="0"/>
                  <w:marTop w:val="0"/>
                  <w:marBottom w:val="0"/>
                  <w:divBdr>
                    <w:top w:val="none" w:sz="0" w:space="0" w:color="auto"/>
                    <w:left w:val="none" w:sz="0" w:space="0" w:color="auto"/>
                    <w:bottom w:val="none" w:sz="0" w:space="0" w:color="auto"/>
                    <w:right w:val="none" w:sz="0" w:space="0" w:color="auto"/>
                  </w:divBdr>
                </w:div>
                <w:div w:id="119348818">
                  <w:marLeft w:val="640"/>
                  <w:marRight w:val="0"/>
                  <w:marTop w:val="0"/>
                  <w:marBottom w:val="0"/>
                  <w:divBdr>
                    <w:top w:val="none" w:sz="0" w:space="0" w:color="auto"/>
                    <w:left w:val="none" w:sz="0" w:space="0" w:color="auto"/>
                    <w:bottom w:val="none" w:sz="0" w:space="0" w:color="auto"/>
                    <w:right w:val="none" w:sz="0" w:space="0" w:color="auto"/>
                  </w:divBdr>
                </w:div>
                <w:div w:id="974022649">
                  <w:marLeft w:val="640"/>
                  <w:marRight w:val="0"/>
                  <w:marTop w:val="0"/>
                  <w:marBottom w:val="0"/>
                  <w:divBdr>
                    <w:top w:val="none" w:sz="0" w:space="0" w:color="auto"/>
                    <w:left w:val="none" w:sz="0" w:space="0" w:color="auto"/>
                    <w:bottom w:val="none" w:sz="0" w:space="0" w:color="auto"/>
                    <w:right w:val="none" w:sz="0" w:space="0" w:color="auto"/>
                  </w:divBdr>
                </w:div>
                <w:div w:id="1333803566">
                  <w:marLeft w:val="640"/>
                  <w:marRight w:val="0"/>
                  <w:marTop w:val="0"/>
                  <w:marBottom w:val="0"/>
                  <w:divBdr>
                    <w:top w:val="none" w:sz="0" w:space="0" w:color="auto"/>
                    <w:left w:val="none" w:sz="0" w:space="0" w:color="auto"/>
                    <w:bottom w:val="none" w:sz="0" w:space="0" w:color="auto"/>
                    <w:right w:val="none" w:sz="0" w:space="0" w:color="auto"/>
                  </w:divBdr>
                </w:div>
                <w:div w:id="395007744">
                  <w:marLeft w:val="640"/>
                  <w:marRight w:val="0"/>
                  <w:marTop w:val="0"/>
                  <w:marBottom w:val="0"/>
                  <w:divBdr>
                    <w:top w:val="none" w:sz="0" w:space="0" w:color="auto"/>
                    <w:left w:val="none" w:sz="0" w:space="0" w:color="auto"/>
                    <w:bottom w:val="none" w:sz="0" w:space="0" w:color="auto"/>
                    <w:right w:val="none" w:sz="0" w:space="0" w:color="auto"/>
                  </w:divBdr>
                </w:div>
                <w:div w:id="1038428630">
                  <w:marLeft w:val="640"/>
                  <w:marRight w:val="0"/>
                  <w:marTop w:val="0"/>
                  <w:marBottom w:val="0"/>
                  <w:divBdr>
                    <w:top w:val="none" w:sz="0" w:space="0" w:color="auto"/>
                    <w:left w:val="none" w:sz="0" w:space="0" w:color="auto"/>
                    <w:bottom w:val="none" w:sz="0" w:space="0" w:color="auto"/>
                    <w:right w:val="none" w:sz="0" w:space="0" w:color="auto"/>
                  </w:divBdr>
                </w:div>
                <w:div w:id="467557683">
                  <w:marLeft w:val="640"/>
                  <w:marRight w:val="0"/>
                  <w:marTop w:val="0"/>
                  <w:marBottom w:val="0"/>
                  <w:divBdr>
                    <w:top w:val="none" w:sz="0" w:space="0" w:color="auto"/>
                    <w:left w:val="none" w:sz="0" w:space="0" w:color="auto"/>
                    <w:bottom w:val="none" w:sz="0" w:space="0" w:color="auto"/>
                    <w:right w:val="none" w:sz="0" w:space="0" w:color="auto"/>
                  </w:divBdr>
                </w:div>
                <w:div w:id="339435599">
                  <w:marLeft w:val="640"/>
                  <w:marRight w:val="0"/>
                  <w:marTop w:val="0"/>
                  <w:marBottom w:val="0"/>
                  <w:divBdr>
                    <w:top w:val="none" w:sz="0" w:space="0" w:color="auto"/>
                    <w:left w:val="none" w:sz="0" w:space="0" w:color="auto"/>
                    <w:bottom w:val="none" w:sz="0" w:space="0" w:color="auto"/>
                    <w:right w:val="none" w:sz="0" w:space="0" w:color="auto"/>
                  </w:divBdr>
                </w:div>
                <w:div w:id="1347100617">
                  <w:marLeft w:val="640"/>
                  <w:marRight w:val="0"/>
                  <w:marTop w:val="0"/>
                  <w:marBottom w:val="0"/>
                  <w:divBdr>
                    <w:top w:val="none" w:sz="0" w:space="0" w:color="auto"/>
                    <w:left w:val="none" w:sz="0" w:space="0" w:color="auto"/>
                    <w:bottom w:val="none" w:sz="0" w:space="0" w:color="auto"/>
                    <w:right w:val="none" w:sz="0" w:space="0" w:color="auto"/>
                  </w:divBdr>
                </w:div>
                <w:div w:id="1800760456">
                  <w:marLeft w:val="640"/>
                  <w:marRight w:val="0"/>
                  <w:marTop w:val="0"/>
                  <w:marBottom w:val="0"/>
                  <w:divBdr>
                    <w:top w:val="none" w:sz="0" w:space="0" w:color="auto"/>
                    <w:left w:val="none" w:sz="0" w:space="0" w:color="auto"/>
                    <w:bottom w:val="none" w:sz="0" w:space="0" w:color="auto"/>
                    <w:right w:val="none" w:sz="0" w:space="0" w:color="auto"/>
                  </w:divBdr>
                </w:div>
                <w:div w:id="1153721839">
                  <w:marLeft w:val="640"/>
                  <w:marRight w:val="0"/>
                  <w:marTop w:val="0"/>
                  <w:marBottom w:val="0"/>
                  <w:divBdr>
                    <w:top w:val="none" w:sz="0" w:space="0" w:color="auto"/>
                    <w:left w:val="none" w:sz="0" w:space="0" w:color="auto"/>
                    <w:bottom w:val="none" w:sz="0" w:space="0" w:color="auto"/>
                    <w:right w:val="none" w:sz="0" w:space="0" w:color="auto"/>
                  </w:divBdr>
                </w:div>
                <w:div w:id="804158396">
                  <w:marLeft w:val="640"/>
                  <w:marRight w:val="0"/>
                  <w:marTop w:val="0"/>
                  <w:marBottom w:val="0"/>
                  <w:divBdr>
                    <w:top w:val="none" w:sz="0" w:space="0" w:color="auto"/>
                    <w:left w:val="none" w:sz="0" w:space="0" w:color="auto"/>
                    <w:bottom w:val="none" w:sz="0" w:space="0" w:color="auto"/>
                    <w:right w:val="none" w:sz="0" w:space="0" w:color="auto"/>
                  </w:divBdr>
                </w:div>
                <w:div w:id="319425569">
                  <w:marLeft w:val="640"/>
                  <w:marRight w:val="0"/>
                  <w:marTop w:val="0"/>
                  <w:marBottom w:val="0"/>
                  <w:divBdr>
                    <w:top w:val="none" w:sz="0" w:space="0" w:color="auto"/>
                    <w:left w:val="none" w:sz="0" w:space="0" w:color="auto"/>
                    <w:bottom w:val="none" w:sz="0" w:space="0" w:color="auto"/>
                    <w:right w:val="none" w:sz="0" w:space="0" w:color="auto"/>
                  </w:divBdr>
                </w:div>
                <w:div w:id="1493446840">
                  <w:marLeft w:val="640"/>
                  <w:marRight w:val="0"/>
                  <w:marTop w:val="0"/>
                  <w:marBottom w:val="0"/>
                  <w:divBdr>
                    <w:top w:val="none" w:sz="0" w:space="0" w:color="auto"/>
                    <w:left w:val="none" w:sz="0" w:space="0" w:color="auto"/>
                    <w:bottom w:val="none" w:sz="0" w:space="0" w:color="auto"/>
                    <w:right w:val="none" w:sz="0" w:space="0" w:color="auto"/>
                  </w:divBdr>
                </w:div>
                <w:div w:id="183834730">
                  <w:marLeft w:val="640"/>
                  <w:marRight w:val="0"/>
                  <w:marTop w:val="0"/>
                  <w:marBottom w:val="0"/>
                  <w:divBdr>
                    <w:top w:val="none" w:sz="0" w:space="0" w:color="auto"/>
                    <w:left w:val="none" w:sz="0" w:space="0" w:color="auto"/>
                    <w:bottom w:val="none" w:sz="0" w:space="0" w:color="auto"/>
                    <w:right w:val="none" w:sz="0" w:space="0" w:color="auto"/>
                  </w:divBdr>
                </w:div>
                <w:div w:id="883979655">
                  <w:marLeft w:val="640"/>
                  <w:marRight w:val="0"/>
                  <w:marTop w:val="0"/>
                  <w:marBottom w:val="0"/>
                  <w:divBdr>
                    <w:top w:val="none" w:sz="0" w:space="0" w:color="auto"/>
                    <w:left w:val="none" w:sz="0" w:space="0" w:color="auto"/>
                    <w:bottom w:val="none" w:sz="0" w:space="0" w:color="auto"/>
                    <w:right w:val="none" w:sz="0" w:space="0" w:color="auto"/>
                  </w:divBdr>
                </w:div>
                <w:div w:id="1860586907">
                  <w:marLeft w:val="640"/>
                  <w:marRight w:val="0"/>
                  <w:marTop w:val="0"/>
                  <w:marBottom w:val="0"/>
                  <w:divBdr>
                    <w:top w:val="none" w:sz="0" w:space="0" w:color="auto"/>
                    <w:left w:val="none" w:sz="0" w:space="0" w:color="auto"/>
                    <w:bottom w:val="none" w:sz="0" w:space="0" w:color="auto"/>
                    <w:right w:val="none" w:sz="0" w:space="0" w:color="auto"/>
                  </w:divBdr>
                </w:div>
                <w:div w:id="1422723841">
                  <w:marLeft w:val="640"/>
                  <w:marRight w:val="0"/>
                  <w:marTop w:val="0"/>
                  <w:marBottom w:val="0"/>
                  <w:divBdr>
                    <w:top w:val="none" w:sz="0" w:space="0" w:color="auto"/>
                    <w:left w:val="none" w:sz="0" w:space="0" w:color="auto"/>
                    <w:bottom w:val="none" w:sz="0" w:space="0" w:color="auto"/>
                    <w:right w:val="none" w:sz="0" w:space="0" w:color="auto"/>
                  </w:divBdr>
                </w:div>
                <w:div w:id="842890176">
                  <w:marLeft w:val="640"/>
                  <w:marRight w:val="0"/>
                  <w:marTop w:val="0"/>
                  <w:marBottom w:val="0"/>
                  <w:divBdr>
                    <w:top w:val="none" w:sz="0" w:space="0" w:color="auto"/>
                    <w:left w:val="none" w:sz="0" w:space="0" w:color="auto"/>
                    <w:bottom w:val="none" w:sz="0" w:space="0" w:color="auto"/>
                    <w:right w:val="none" w:sz="0" w:space="0" w:color="auto"/>
                  </w:divBdr>
                </w:div>
                <w:div w:id="693502118">
                  <w:marLeft w:val="640"/>
                  <w:marRight w:val="0"/>
                  <w:marTop w:val="0"/>
                  <w:marBottom w:val="0"/>
                  <w:divBdr>
                    <w:top w:val="none" w:sz="0" w:space="0" w:color="auto"/>
                    <w:left w:val="none" w:sz="0" w:space="0" w:color="auto"/>
                    <w:bottom w:val="none" w:sz="0" w:space="0" w:color="auto"/>
                    <w:right w:val="none" w:sz="0" w:space="0" w:color="auto"/>
                  </w:divBdr>
                </w:div>
                <w:div w:id="1722706391">
                  <w:marLeft w:val="640"/>
                  <w:marRight w:val="0"/>
                  <w:marTop w:val="0"/>
                  <w:marBottom w:val="0"/>
                  <w:divBdr>
                    <w:top w:val="none" w:sz="0" w:space="0" w:color="auto"/>
                    <w:left w:val="none" w:sz="0" w:space="0" w:color="auto"/>
                    <w:bottom w:val="none" w:sz="0" w:space="0" w:color="auto"/>
                    <w:right w:val="none" w:sz="0" w:space="0" w:color="auto"/>
                  </w:divBdr>
                </w:div>
                <w:div w:id="113253314">
                  <w:marLeft w:val="640"/>
                  <w:marRight w:val="0"/>
                  <w:marTop w:val="0"/>
                  <w:marBottom w:val="0"/>
                  <w:divBdr>
                    <w:top w:val="none" w:sz="0" w:space="0" w:color="auto"/>
                    <w:left w:val="none" w:sz="0" w:space="0" w:color="auto"/>
                    <w:bottom w:val="none" w:sz="0" w:space="0" w:color="auto"/>
                    <w:right w:val="none" w:sz="0" w:space="0" w:color="auto"/>
                  </w:divBdr>
                </w:div>
                <w:div w:id="1742563593">
                  <w:marLeft w:val="640"/>
                  <w:marRight w:val="0"/>
                  <w:marTop w:val="0"/>
                  <w:marBottom w:val="0"/>
                  <w:divBdr>
                    <w:top w:val="none" w:sz="0" w:space="0" w:color="auto"/>
                    <w:left w:val="none" w:sz="0" w:space="0" w:color="auto"/>
                    <w:bottom w:val="none" w:sz="0" w:space="0" w:color="auto"/>
                    <w:right w:val="none" w:sz="0" w:space="0" w:color="auto"/>
                  </w:divBdr>
                </w:div>
                <w:div w:id="770511922">
                  <w:marLeft w:val="640"/>
                  <w:marRight w:val="0"/>
                  <w:marTop w:val="0"/>
                  <w:marBottom w:val="0"/>
                  <w:divBdr>
                    <w:top w:val="none" w:sz="0" w:space="0" w:color="auto"/>
                    <w:left w:val="none" w:sz="0" w:space="0" w:color="auto"/>
                    <w:bottom w:val="none" w:sz="0" w:space="0" w:color="auto"/>
                    <w:right w:val="none" w:sz="0" w:space="0" w:color="auto"/>
                  </w:divBdr>
                </w:div>
                <w:div w:id="1548251928">
                  <w:marLeft w:val="640"/>
                  <w:marRight w:val="0"/>
                  <w:marTop w:val="0"/>
                  <w:marBottom w:val="0"/>
                  <w:divBdr>
                    <w:top w:val="none" w:sz="0" w:space="0" w:color="auto"/>
                    <w:left w:val="none" w:sz="0" w:space="0" w:color="auto"/>
                    <w:bottom w:val="none" w:sz="0" w:space="0" w:color="auto"/>
                    <w:right w:val="none" w:sz="0" w:space="0" w:color="auto"/>
                  </w:divBdr>
                </w:div>
                <w:div w:id="299111526">
                  <w:marLeft w:val="640"/>
                  <w:marRight w:val="0"/>
                  <w:marTop w:val="0"/>
                  <w:marBottom w:val="0"/>
                  <w:divBdr>
                    <w:top w:val="none" w:sz="0" w:space="0" w:color="auto"/>
                    <w:left w:val="none" w:sz="0" w:space="0" w:color="auto"/>
                    <w:bottom w:val="none" w:sz="0" w:space="0" w:color="auto"/>
                    <w:right w:val="none" w:sz="0" w:space="0" w:color="auto"/>
                  </w:divBdr>
                </w:div>
                <w:div w:id="340090587">
                  <w:marLeft w:val="640"/>
                  <w:marRight w:val="0"/>
                  <w:marTop w:val="0"/>
                  <w:marBottom w:val="0"/>
                  <w:divBdr>
                    <w:top w:val="none" w:sz="0" w:space="0" w:color="auto"/>
                    <w:left w:val="none" w:sz="0" w:space="0" w:color="auto"/>
                    <w:bottom w:val="none" w:sz="0" w:space="0" w:color="auto"/>
                    <w:right w:val="none" w:sz="0" w:space="0" w:color="auto"/>
                  </w:divBdr>
                </w:div>
                <w:div w:id="479004018">
                  <w:marLeft w:val="640"/>
                  <w:marRight w:val="0"/>
                  <w:marTop w:val="0"/>
                  <w:marBottom w:val="0"/>
                  <w:divBdr>
                    <w:top w:val="none" w:sz="0" w:space="0" w:color="auto"/>
                    <w:left w:val="none" w:sz="0" w:space="0" w:color="auto"/>
                    <w:bottom w:val="none" w:sz="0" w:space="0" w:color="auto"/>
                    <w:right w:val="none" w:sz="0" w:space="0" w:color="auto"/>
                  </w:divBdr>
                </w:div>
                <w:div w:id="1700542407">
                  <w:marLeft w:val="640"/>
                  <w:marRight w:val="0"/>
                  <w:marTop w:val="0"/>
                  <w:marBottom w:val="0"/>
                  <w:divBdr>
                    <w:top w:val="none" w:sz="0" w:space="0" w:color="auto"/>
                    <w:left w:val="none" w:sz="0" w:space="0" w:color="auto"/>
                    <w:bottom w:val="none" w:sz="0" w:space="0" w:color="auto"/>
                    <w:right w:val="none" w:sz="0" w:space="0" w:color="auto"/>
                  </w:divBdr>
                </w:div>
                <w:div w:id="1738166738">
                  <w:marLeft w:val="640"/>
                  <w:marRight w:val="0"/>
                  <w:marTop w:val="0"/>
                  <w:marBottom w:val="0"/>
                  <w:divBdr>
                    <w:top w:val="none" w:sz="0" w:space="0" w:color="auto"/>
                    <w:left w:val="none" w:sz="0" w:space="0" w:color="auto"/>
                    <w:bottom w:val="none" w:sz="0" w:space="0" w:color="auto"/>
                    <w:right w:val="none" w:sz="0" w:space="0" w:color="auto"/>
                  </w:divBdr>
                </w:div>
                <w:div w:id="112136484">
                  <w:marLeft w:val="640"/>
                  <w:marRight w:val="0"/>
                  <w:marTop w:val="0"/>
                  <w:marBottom w:val="0"/>
                  <w:divBdr>
                    <w:top w:val="none" w:sz="0" w:space="0" w:color="auto"/>
                    <w:left w:val="none" w:sz="0" w:space="0" w:color="auto"/>
                    <w:bottom w:val="none" w:sz="0" w:space="0" w:color="auto"/>
                    <w:right w:val="none" w:sz="0" w:space="0" w:color="auto"/>
                  </w:divBdr>
                </w:div>
                <w:div w:id="640235829">
                  <w:marLeft w:val="640"/>
                  <w:marRight w:val="0"/>
                  <w:marTop w:val="0"/>
                  <w:marBottom w:val="0"/>
                  <w:divBdr>
                    <w:top w:val="none" w:sz="0" w:space="0" w:color="auto"/>
                    <w:left w:val="none" w:sz="0" w:space="0" w:color="auto"/>
                    <w:bottom w:val="none" w:sz="0" w:space="0" w:color="auto"/>
                    <w:right w:val="none" w:sz="0" w:space="0" w:color="auto"/>
                  </w:divBdr>
                </w:div>
                <w:div w:id="752703298">
                  <w:marLeft w:val="640"/>
                  <w:marRight w:val="0"/>
                  <w:marTop w:val="0"/>
                  <w:marBottom w:val="0"/>
                  <w:divBdr>
                    <w:top w:val="none" w:sz="0" w:space="0" w:color="auto"/>
                    <w:left w:val="none" w:sz="0" w:space="0" w:color="auto"/>
                    <w:bottom w:val="none" w:sz="0" w:space="0" w:color="auto"/>
                    <w:right w:val="none" w:sz="0" w:space="0" w:color="auto"/>
                  </w:divBdr>
                </w:div>
                <w:div w:id="819687787">
                  <w:marLeft w:val="640"/>
                  <w:marRight w:val="0"/>
                  <w:marTop w:val="0"/>
                  <w:marBottom w:val="0"/>
                  <w:divBdr>
                    <w:top w:val="none" w:sz="0" w:space="0" w:color="auto"/>
                    <w:left w:val="none" w:sz="0" w:space="0" w:color="auto"/>
                    <w:bottom w:val="none" w:sz="0" w:space="0" w:color="auto"/>
                    <w:right w:val="none" w:sz="0" w:space="0" w:color="auto"/>
                  </w:divBdr>
                </w:div>
                <w:div w:id="875435810">
                  <w:marLeft w:val="640"/>
                  <w:marRight w:val="0"/>
                  <w:marTop w:val="0"/>
                  <w:marBottom w:val="0"/>
                  <w:divBdr>
                    <w:top w:val="none" w:sz="0" w:space="0" w:color="auto"/>
                    <w:left w:val="none" w:sz="0" w:space="0" w:color="auto"/>
                    <w:bottom w:val="none" w:sz="0" w:space="0" w:color="auto"/>
                    <w:right w:val="none" w:sz="0" w:space="0" w:color="auto"/>
                  </w:divBdr>
                </w:div>
                <w:div w:id="46343127">
                  <w:marLeft w:val="640"/>
                  <w:marRight w:val="0"/>
                  <w:marTop w:val="0"/>
                  <w:marBottom w:val="0"/>
                  <w:divBdr>
                    <w:top w:val="none" w:sz="0" w:space="0" w:color="auto"/>
                    <w:left w:val="none" w:sz="0" w:space="0" w:color="auto"/>
                    <w:bottom w:val="none" w:sz="0" w:space="0" w:color="auto"/>
                    <w:right w:val="none" w:sz="0" w:space="0" w:color="auto"/>
                  </w:divBdr>
                </w:div>
                <w:div w:id="2135323759">
                  <w:marLeft w:val="640"/>
                  <w:marRight w:val="0"/>
                  <w:marTop w:val="0"/>
                  <w:marBottom w:val="0"/>
                  <w:divBdr>
                    <w:top w:val="none" w:sz="0" w:space="0" w:color="auto"/>
                    <w:left w:val="none" w:sz="0" w:space="0" w:color="auto"/>
                    <w:bottom w:val="none" w:sz="0" w:space="0" w:color="auto"/>
                    <w:right w:val="none" w:sz="0" w:space="0" w:color="auto"/>
                  </w:divBdr>
                </w:div>
                <w:div w:id="1722633980">
                  <w:marLeft w:val="640"/>
                  <w:marRight w:val="0"/>
                  <w:marTop w:val="0"/>
                  <w:marBottom w:val="0"/>
                  <w:divBdr>
                    <w:top w:val="none" w:sz="0" w:space="0" w:color="auto"/>
                    <w:left w:val="none" w:sz="0" w:space="0" w:color="auto"/>
                    <w:bottom w:val="none" w:sz="0" w:space="0" w:color="auto"/>
                    <w:right w:val="none" w:sz="0" w:space="0" w:color="auto"/>
                  </w:divBdr>
                </w:div>
              </w:divsChild>
            </w:div>
            <w:div w:id="994407537">
              <w:marLeft w:val="0"/>
              <w:marRight w:val="0"/>
              <w:marTop w:val="0"/>
              <w:marBottom w:val="0"/>
              <w:divBdr>
                <w:top w:val="none" w:sz="0" w:space="0" w:color="auto"/>
                <w:left w:val="none" w:sz="0" w:space="0" w:color="auto"/>
                <w:bottom w:val="none" w:sz="0" w:space="0" w:color="auto"/>
                <w:right w:val="none" w:sz="0" w:space="0" w:color="auto"/>
              </w:divBdr>
              <w:divsChild>
                <w:div w:id="1846437622">
                  <w:marLeft w:val="640"/>
                  <w:marRight w:val="0"/>
                  <w:marTop w:val="0"/>
                  <w:marBottom w:val="0"/>
                  <w:divBdr>
                    <w:top w:val="none" w:sz="0" w:space="0" w:color="auto"/>
                    <w:left w:val="none" w:sz="0" w:space="0" w:color="auto"/>
                    <w:bottom w:val="none" w:sz="0" w:space="0" w:color="auto"/>
                    <w:right w:val="none" w:sz="0" w:space="0" w:color="auto"/>
                  </w:divBdr>
                </w:div>
                <w:div w:id="67272011">
                  <w:marLeft w:val="640"/>
                  <w:marRight w:val="0"/>
                  <w:marTop w:val="0"/>
                  <w:marBottom w:val="0"/>
                  <w:divBdr>
                    <w:top w:val="none" w:sz="0" w:space="0" w:color="auto"/>
                    <w:left w:val="none" w:sz="0" w:space="0" w:color="auto"/>
                    <w:bottom w:val="none" w:sz="0" w:space="0" w:color="auto"/>
                    <w:right w:val="none" w:sz="0" w:space="0" w:color="auto"/>
                  </w:divBdr>
                </w:div>
                <w:div w:id="1445609838">
                  <w:marLeft w:val="640"/>
                  <w:marRight w:val="0"/>
                  <w:marTop w:val="0"/>
                  <w:marBottom w:val="0"/>
                  <w:divBdr>
                    <w:top w:val="none" w:sz="0" w:space="0" w:color="auto"/>
                    <w:left w:val="none" w:sz="0" w:space="0" w:color="auto"/>
                    <w:bottom w:val="none" w:sz="0" w:space="0" w:color="auto"/>
                    <w:right w:val="none" w:sz="0" w:space="0" w:color="auto"/>
                  </w:divBdr>
                </w:div>
                <w:div w:id="1056658499">
                  <w:marLeft w:val="640"/>
                  <w:marRight w:val="0"/>
                  <w:marTop w:val="0"/>
                  <w:marBottom w:val="0"/>
                  <w:divBdr>
                    <w:top w:val="none" w:sz="0" w:space="0" w:color="auto"/>
                    <w:left w:val="none" w:sz="0" w:space="0" w:color="auto"/>
                    <w:bottom w:val="none" w:sz="0" w:space="0" w:color="auto"/>
                    <w:right w:val="none" w:sz="0" w:space="0" w:color="auto"/>
                  </w:divBdr>
                </w:div>
                <w:div w:id="953093285">
                  <w:marLeft w:val="640"/>
                  <w:marRight w:val="0"/>
                  <w:marTop w:val="0"/>
                  <w:marBottom w:val="0"/>
                  <w:divBdr>
                    <w:top w:val="none" w:sz="0" w:space="0" w:color="auto"/>
                    <w:left w:val="none" w:sz="0" w:space="0" w:color="auto"/>
                    <w:bottom w:val="none" w:sz="0" w:space="0" w:color="auto"/>
                    <w:right w:val="none" w:sz="0" w:space="0" w:color="auto"/>
                  </w:divBdr>
                </w:div>
                <w:div w:id="382291934">
                  <w:marLeft w:val="640"/>
                  <w:marRight w:val="0"/>
                  <w:marTop w:val="0"/>
                  <w:marBottom w:val="0"/>
                  <w:divBdr>
                    <w:top w:val="none" w:sz="0" w:space="0" w:color="auto"/>
                    <w:left w:val="none" w:sz="0" w:space="0" w:color="auto"/>
                    <w:bottom w:val="none" w:sz="0" w:space="0" w:color="auto"/>
                    <w:right w:val="none" w:sz="0" w:space="0" w:color="auto"/>
                  </w:divBdr>
                </w:div>
                <w:div w:id="390810611">
                  <w:marLeft w:val="640"/>
                  <w:marRight w:val="0"/>
                  <w:marTop w:val="0"/>
                  <w:marBottom w:val="0"/>
                  <w:divBdr>
                    <w:top w:val="none" w:sz="0" w:space="0" w:color="auto"/>
                    <w:left w:val="none" w:sz="0" w:space="0" w:color="auto"/>
                    <w:bottom w:val="none" w:sz="0" w:space="0" w:color="auto"/>
                    <w:right w:val="none" w:sz="0" w:space="0" w:color="auto"/>
                  </w:divBdr>
                </w:div>
                <w:div w:id="1376851747">
                  <w:marLeft w:val="640"/>
                  <w:marRight w:val="0"/>
                  <w:marTop w:val="0"/>
                  <w:marBottom w:val="0"/>
                  <w:divBdr>
                    <w:top w:val="none" w:sz="0" w:space="0" w:color="auto"/>
                    <w:left w:val="none" w:sz="0" w:space="0" w:color="auto"/>
                    <w:bottom w:val="none" w:sz="0" w:space="0" w:color="auto"/>
                    <w:right w:val="none" w:sz="0" w:space="0" w:color="auto"/>
                  </w:divBdr>
                </w:div>
                <w:div w:id="857423186">
                  <w:marLeft w:val="640"/>
                  <w:marRight w:val="0"/>
                  <w:marTop w:val="0"/>
                  <w:marBottom w:val="0"/>
                  <w:divBdr>
                    <w:top w:val="none" w:sz="0" w:space="0" w:color="auto"/>
                    <w:left w:val="none" w:sz="0" w:space="0" w:color="auto"/>
                    <w:bottom w:val="none" w:sz="0" w:space="0" w:color="auto"/>
                    <w:right w:val="none" w:sz="0" w:space="0" w:color="auto"/>
                  </w:divBdr>
                </w:div>
                <w:div w:id="2115973059">
                  <w:marLeft w:val="640"/>
                  <w:marRight w:val="0"/>
                  <w:marTop w:val="0"/>
                  <w:marBottom w:val="0"/>
                  <w:divBdr>
                    <w:top w:val="none" w:sz="0" w:space="0" w:color="auto"/>
                    <w:left w:val="none" w:sz="0" w:space="0" w:color="auto"/>
                    <w:bottom w:val="none" w:sz="0" w:space="0" w:color="auto"/>
                    <w:right w:val="none" w:sz="0" w:space="0" w:color="auto"/>
                  </w:divBdr>
                </w:div>
                <w:div w:id="1744328599">
                  <w:marLeft w:val="640"/>
                  <w:marRight w:val="0"/>
                  <w:marTop w:val="0"/>
                  <w:marBottom w:val="0"/>
                  <w:divBdr>
                    <w:top w:val="none" w:sz="0" w:space="0" w:color="auto"/>
                    <w:left w:val="none" w:sz="0" w:space="0" w:color="auto"/>
                    <w:bottom w:val="none" w:sz="0" w:space="0" w:color="auto"/>
                    <w:right w:val="none" w:sz="0" w:space="0" w:color="auto"/>
                  </w:divBdr>
                </w:div>
                <w:div w:id="1434545094">
                  <w:marLeft w:val="640"/>
                  <w:marRight w:val="0"/>
                  <w:marTop w:val="0"/>
                  <w:marBottom w:val="0"/>
                  <w:divBdr>
                    <w:top w:val="none" w:sz="0" w:space="0" w:color="auto"/>
                    <w:left w:val="none" w:sz="0" w:space="0" w:color="auto"/>
                    <w:bottom w:val="none" w:sz="0" w:space="0" w:color="auto"/>
                    <w:right w:val="none" w:sz="0" w:space="0" w:color="auto"/>
                  </w:divBdr>
                </w:div>
                <w:div w:id="821701151">
                  <w:marLeft w:val="640"/>
                  <w:marRight w:val="0"/>
                  <w:marTop w:val="0"/>
                  <w:marBottom w:val="0"/>
                  <w:divBdr>
                    <w:top w:val="none" w:sz="0" w:space="0" w:color="auto"/>
                    <w:left w:val="none" w:sz="0" w:space="0" w:color="auto"/>
                    <w:bottom w:val="none" w:sz="0" w:space="0" w:color="auto"/>
                    <w:right w:val="none" w:sz="0" w:space="0" w:color="auto"/>
                  </w:divBdr>
                </w:div>
                <w:div w:id="119569127">
                  <w:marLeft w:val="640"/>
                  <w:marRight w:val="0"/>
                  <w:marTop w:val="0"/>
                  <w:marBottom w:val="0"/>
                  <w:divBdr>
                    <w:top w:val="none" w:sz="0" w:space="0" w:color="auto"/>
                    <w:left w:val="none" w:sz="0" w:space="0" w:color="auto"/>
                    <w:bottom w:val="none" w:sz="0" w:space="0" w:color="auto"/>
                    <w:right w:val="none" w:sz="0" w:space="0" w:color="auto"/>
                  </w:divBdr>
                </w:div>
                <w:div w:id="760949468">
                  <w:marLeft w:val="640"/>
                  <w:marRight w:val="0"/>
                  <w:marTop w:val="0"/>
                  <w:marBottom w:val="0"/>
                  <w:divBdr>
                    <w:top w:val="none" w:sz="0" w:space="0" w:color="auto"/>
                    <w:left w:val="none" w:sz="0" w:space="0" w:color="auto"/>
                    <w:bottom w:val="none" w:sz="0" w:space="0" w:color="auto"/>
                    <w:right w:val="none" w:sz="0" w:space="0" w:color="auto"/>
                  </w:divBdr>
                </w:div>
                <w:div w:id="1208444208">
                  <w:marLeft w:val="640"/>
                  <w:marRight w:val="0"/>
                  <w:marTop w:val="0"/>
                  <w:marBottom w:val="0"/>
                  <w:divBdr>
                    <w:top w:val="none" w:sz="0" w:space="0" w:color="auto"/>
                    <w:left w:val="none" w:sz="0" w:space="0" w:color="auto"/>
                    <w:bottom w:val="none" w:sz="0" w:space="0" w:color="auto"/>
                    <w:right w:val="none" w:sz="0" w:space="0" w:color="auto"/>
                  </w:divBdr>
                </w:div>
                <w:div w:id="96101911">
                  <w:marLeft w:val="640"/>
                  <w:marRight w:val="0"/>
                  <w:marTop w:val="0"/>
                  <w:marBottom w:val="0"/>
                  <w:divBdr>
                    <w:top w:val="none" w:sz="0" w:space="0" w:color="auto"/>
                    <w:left w:val="none" w:sz="0" w:space="0" w:color="auto"/>
                    <w:bottom w:val="none" w:sz="0" w:space="0" w:color="auto"/>
                    <w:right w:val="none" w:sz="0" w:space="0" w:color="auto"/>
                  </w:divBdr>
                </w:div>
                <w:div w:id="892809557">
                  <w:marLeft w:val="640"/>
                  <w:marRight w:val="0"/>
                  <w:marTop w:val="0"/>
                  <w:marBottom w:val="0"/>
                  <w:divBdr>
                    <w:top w:val="none" w:sz="0" w:space="0" w:color="auto"/>
                    <w:left w:val="none" w:sz="0" w:space="0" w:color="auto"/>
                    <w:bottom w:val="none" w:sz="0" w:space="0" w:color="auto"/>
                    <w:right w:val="none" w:sz="0" w:space="0" w:color="auto"/>
                  </w:divBdr>
                </w:div>
                <w:div w:id="644286419">
                  <w:marLeft w:val="640"/>
                  <w:marRight w:val="0"/>
                  <w:marTop w:val="0"/>
                  <w:marBottom w:val="0"/>
                  <w:divBdr>
                    <w:top w:val="none" w:sz="0" w:space="0" w:color="auto"/>
                    <w:left w:val="none" w:sz="0" w:space="0" w:color="auto"/>
                    <w:bottom w:val="none" w:sz="0" w:space="0" w:color="auto"/>
                    <w:right w:val="none" w:sz="0" w:space="0" w:color="auto"/>
                  </w:divBdr>
                </w:div>
                <w:div w:id="931935711">
                  <w:marLeft w:val="640"/>
                  <w:marRight w:val="0"/>
                  <w:marTop w:val="0"/>
                  <w:marBottom w:val="0"/>
                  <w:divBdr>
                    <w:top w:val="none" w:sz="0" w:space="0" w:color="auto"/>
                    <w:left w:val="none" w:sz="0" w:space="0" w:color="auto"/>
                    <w:bottom w:val="none" w:sz="0" w:space="0" w:color="auto"/>
                    <w:right w:val="none" w:sz="0" w:space="0" w:color="auto"/>
                  </w:divBdr>
                </w:div>
                <w:div w:id="1016620674">
                  <w:marLeft w:val="640"/>
                  <w:marRight w:val="0"/>
                  <w:marTop w:val="0"/>
                  <w:marBottom w:val="0"/>
                  <w:divBdr>
                    <w:top w:val="none" w:sz="0" w:space="0" w:color="auto"/>
                    <w:left w:val="none" w:sz="0" w:space="0" w:color="auto"/>
                    <w:bottom w:val="none" w:sz="0" w:space="0" w:color="auto"/>
                    <w:right w:val="none" w:sz="0" w:space="0" w:color="auto"/>
                  </w:divBdr>
                </w:div>
                <w:div w:id="689141103">
                  <w:marLeft w:val="640"/>
                  <w:marRight w:val="0"/>
                  <w:marTop w:val="0"/>
                  <w:marBottom w:val="0"/>
                  <w:divBdr>
                    <w:top w:val="none" w:sz="0" w:space="0" w:color="auto"/>
                    <w:left w:val="none" w:sz="0" w:space="0" w:color="auto"/>
                    <w:bottom w:val="none" w:sz="0" w:space="0" w:color="auto"/>
                    <w:right w:val="none" w:sz="0" w:space="0" w:color="auto"/>
                  </w:divBdr>
                </w:div>
                <w:div w:id="1004163534">
                  <w:marLeft w:val="640"/>
                  <w:marRight w:val="0"/>
                  <w:marTop w:val="0"/>
                  <w:marBottom w:val="0"/>
                  <w:divBdr>
                    <w:top w:val="none" w:sz="0" w:space="0" w:color="auto"/>
                    <w:left w:val="none" w:sz="0" w:space="0" w:color="auto"/>
                    <w:bottom w:val="none" w:sz="0" w:space="0" w:color="auto"/>
                    <w:right w:val="none" w:sz="0" w:space="0" w:color="auto"/>
                  </w:divBdr>
                </w:div>
                <w:div w:id="1852183688">
                  <w:marLeft w:val="640"/>
                  <w:marRight w:val="0"/>
                  <w:marTop w:val="0"/>
                  <w:marBottom w:val="0"/>
                  <w:divBdr>
                    <w:top w:val="none" w:sz="0" w:space="0" w:color="auto"/>
                    <w:left w:val="none" w:sz="0" w:space="0" w:color="auto"/>
                    <w:bottom w:val="none" w:sz="0" w:space="0" w:color="auto"/>
                    <w:right w:val="none" w:sz="0" w:space="0" w:color="auto"/>
                  </w:divBdr>
                </w:div>
                <w:div w:id="772701316">
                  <w:marLeft w:val="640"/>
                  <w:marRight w:val="0"/>
                  <w:marTop w:val="0"/>
                  <w:marBottom w:val="0"/>
                  <w:divBdr>
                    <w:top w:val="none" w:sz="0" w:space="0" w:color="auto"/>
                    <w:left w:val="none" w:sz="0" w:space="0" w:color="auto"/>
                    <w:bottom w:val="none" w:sz="0" w:space="0" w:color="auto"/>
                    <w:right w:val="none" w:sz="0" w:space="0" w:color="auto"/>
                  </w:divBdr>
                </w:div>
                <w:div w:id="1990937698">
                  <w:marLeft w:val="640"/>
                  <w:marRight w:val="0"/>
                  <w:marTop w:val="0"/>
                  <w:marBottom w:val="0"/>
                  <w:divBdr>
                    <w:top w:val="none" w:sz="0" w:space="0" w:color="auto"/>
                    <w:left w:val="none" w:sz="0" w:space="0" w:color="auto"/>
                    <w:bottom w:val="none" w:sz="0" w:space="0" w:color="auto"/>
                    <w:right w:val="none" w:sz="0" w:space="0" w:color="auto"/>
                  </w:divBdr>
                </w:div>
                <w:div w:id="1661887428">
                  <w:marLeft w:val="640"/>
                  <w:marRight w:val="0"/>
                  <w:marTop w:val="0"/>
                  <w:marBottom w:val="0"/>
                  <w:divBdr>
                    <w:top w:val="none" w:sz="0" w:space="0" w:color="auto"/>
                    <w:left w:val="none" w:sz="0" w:space="0" w:color="auto"/>
                    <w:bottom w:val="none" w:sz="0" w:space="0" w:color="auto"/>
                    <w:right w:val="none" w:sz="0" w:space="0" w:color="auto"/>
                  </w:divBdr>
                </w:div>
                <w:div w:id="207450359">
                  <w:marLeft w:val="640"/>
                  <w:marRight w:val="0"/>
                  <w:marTop w:val="0"/>
                  <w:marBottom w:val="0"/>
                  <w:divBdr>
                    <w:top w:val="none" w:sz="0" w:space="0" w:color="auto"/>
                    <w:left w:val="none" w:sz="0" w:space="0" w:color="auto"/>
                    <w:bottom w:val="none" w:sz="0" w:space="0" w:color="auto"/>
                    <w:right w:val="none" w:sz="0" w:space="0" w:color="auto"/>
                  </w:divBdr>
                </w:div>
                <w:div w:id="1643197373">
                  <w:marLeft w:val="640"/>
                  <w:marRight w:val="0"/>
                  <w:marTop w:val="0"/>
                  <w:marBottom w:val="0"/>
                  <w:divBdr>
                    <w:top w:val="none" w:sz="0" w:space="0" w:color="auto"/>
                    <w:left w:val="none" w:sz="0" w:space="0" w:color="auto"/>
                    <w:bottom w:val="none" w:sz="0" w:space="0" w:color="auto"/>
                    <w:right w:val="none" w:sz="0" w:space="0" w:color="auto"/>
                  </w:divBdr>
                </w:div>
                <w:div w:id="10422399">
                  <w:marLeft w:val="640"/>
                  <w:marRight w:val="0"/>
                  <w:marTop w:val="0"/>
                  <w:marBottom w:val="0"/>
                  <w:divBdr>
                    <w:top w:val="none" w:sz="0" w:space="0" w:color="auto"/>
                    <w:left w:val="none" w:sz="0" w:space="0" w:color="auto"/>
                    <w:bottom w:val="none" w:sz="0" w:space="0" w:color="auto"/>
                    <w:right w:val="none" w:sz="0" w:space="0" w:color="auto"/>
                  </w:divBdr>
                </w:div>
                <w:div w:id="2027905502">
                  <w:marLeft w:val="640"/>
                  <w:marRight w:val="0"/>
                  <w:marTop w:val="0"/>
                  <w:marBottom w:val="0"/>
                  <w:divBdr>
                    <w:top w:val="none" w:sz="0" w:space="0" w:color="auto"/>
                    <w:left w:val="none" w:sz="0" w:space="0" w:color="auto"/>
                    <w:bottom w:val="none" w:sz="0" w:space="0" w:color="auto"/>
                    <w:right w:val="none" w:sz="0" w:space="0" w:color="auto"/>
                  </w:divBdr>
                </w:div>
                <w:div w:id="593628442">
                  <w:marLeft w:val="640"/>
                  <w:marRight w:val="0"/>
                  <w:marTop w:val="0"/>
                  <w:marBottom w:val="0"/>
                  <w:divBdr>
                    <w:top w:val="none" w:sz="0" w:space="0" w:color="auto"/>
                    <w:left w:val="none" w:sz="0" w:space="0" w:color="auto"/>
                    <w:bottom w:val="none" w:sz="0" w:space="0" w:color="auto"/>
                    <w:right w:val="none" w:sz="0" w:space="0" w:color="auto"/>
                  </w:divBdr>
                </w:div>
                <w:div w:id="591206067">
                  <w:marLeft w:val="640"/>
                  <w:marRight w:val="0"/>
                  <w:marTop w:val="0"/>
                  <w:marBottom w:val="0"/>
                  <w:divBdr>
                    <w:top w:val="none" w:sz="0" w:space="0" w:color="auto"/>
                    <w:left w:val="none" w:sz="0" w:space="0" w:color="auto"/>
                    <w:bottom w:val="none" w:sz="0" w:space="0" w:color="auto"/>
                    <w:right w:val="none" w:sz="0" w:space="0" w:color="auto"/>
                  </w:divBdr>
                </w:div>
                <w:div w:id="1892033535">
                  <w:marLeft w:val="640"/>
                  <w:marRight w:val="0"/>
                  <w:marTop w:val="0"/>
                  <w:marBottom w:val="0"/>
                  <w:divBdr>
                    <w:top w:val="none" w:sz="0" w:space="0" w:color="auto"/>
                    <w:left w:val="none" w:sz="0" w:space="0" w:color="auto"/>
                    <w:bottom w:val="none" w:sz="0" w:space="0" w:color="auto"/>
                    <w:right w:val="none" w:sz="0" w:space="0" w:color="auto"/>
                  </w:divBdr>
                </w:div>
                <w:div w:id="107899448">
                  <w:marLeft w:val="640"/>
                  <w:marRight w:val="0"/>
                  <w:marTop w:val="0"/>
                  <w:marBottom w:val="0"/>
                  <w:divBdr>
                    <w:top w:val="none" w:sz="0" w:space="0" w:color="auto"/>
                    <w:left w:val="none" w:sz="0" w:space="0" w:color="auto"/>
                    <w:bottom w:val="none" w:sz="0" w:space="0" w:color="auto"/>
                    <w:right w:val="none" w:sz="0" w:space="0" w:color="auto"/>
                  </w:divBdr>
                </w:div>
                <w:div w:id="64690080">
                  <w:marLeft w:val="640"/>
                  <w:marRight w:val="0"/>
                  <w:marTop w:val="0"/>
                  <w:marBottom w:val="0"/>
                  <w:divBdr>
                    <w:top w:val="none" w:sz="0" w:space="0" w:color="auto"/>
                    <w:left w:val="none" w:sz="0" w:space="0" w:color="auto"/>
                    <w:bottom w:val="none" w:sz="0" w:space="0" w:color="auto"/>
                    <w:right w:val="none" w:sz="0" w:space="0" w:color="auto"/>
                  </w:divBdr>
                </w:div>
                <w:div w:id="1615092204">
                  <w:marLeft w:val="640"/>
                  <w:marRight w:val="0"/>
                  <w:marTop w:val="0"/>
                  <w:marBottom w:val="0"/>
                  <w:divBdr>
                    <w:top w:val="none" w:sz="0" w:space="0" w:color="auto"/>
                    <w:left w:val="none" w:sz="0" w:space="0" w:color="auto"/>
                    <w:bottom w:val="none" w:sz="0" w:space="0" w:color="auto"/>
                    <w:right w:val="none" w:sz="0" w:space="0" w:color="auto"/>
                  </w:divBdr>
                </w:div>
                <w:div w:id="1636174809">
                  <w:marLeft w:val="640"/>
                  <w:marRight w:val="0"/>
                  <w:marTop w:val="0"/>
                  <w:marBottom w:val="0"/>
                  <w:divBdr>
                    <w:top w:val="none" w:sz="0" w:space="0" w:color="auto"/>
                    <w:left w:val="none" w:sz="0" w:space="0" w:color="auto"/>
                    <w:bottom w:val="none" w:sz="0" w:space="0" w:color="auto"/>
                    <w:right w:val="none" w:sz="0" w:space="0" w:color="auto"/>
                  </w:divBdr>
                </w:div>
                <w:div w:id="201867094">
                  <w:marLeft w:val="640"/>
                  <w:marRight w:val="0"/>
                  <w:marTop w:val="0"/>
                  <w:marBottom w:val="0"/>
                  <w:divBdr>
                    <w:top w:val="none" w:sz="0" w:space="0" w:color="auto"/>
                    <w:left w:val="none" w:sz="0" w:space="0" w:color="auto"/>
                    <w:bottom w:val="none" w:sz="0" w:space="0" w:color="auto"/>
                    <w:right w:val="none" w:sz="0" w:space="0" w:color="auto"/>
                  </w:divBdr>
                </w:div>
                <w:div w:id="1506431079">
                  <w:marLeft w:val="640"/>
                  <w:marRight w:val="0"/>
                  <w:marTop w:val="0"/>
                  <w:marBottom w:val="0"/>
                  <w:divBdr>
                    <w:top w:val="none" w:sz="0" w:space="0" w:color="auto"/>
                    <w:left w:val="none" w:sz="0" w:space="0" w:color="auto"/>
                    <w:bottom w:val="none" w:sz="0" w:space="0" w:color="auto"/>
                    <w:right w:val="none" w:sz="0" w:space="0" w:color="auto"/>
                  </w:divBdr>
                </w:div>
                <w:div w:id="628437054">
                  <w:marLeft w:val="640"/>
                  <w:marRight w:val="0"/>
                  <w:marTop w:val="0"/>
                  <w:marBottom w:val="0"/>
                  <w:divBdr>
                    <w:top w:val="none" w:sz="0" w:space="0" w:color="auto"/>
                    <w:left w:val="none" w:sz="0" w:space="0" w:color="auto"/>
                    <w:bottom w:val="none" w:sz="0" w:space="0" w:color="auto"/>
                    <w:right w:val="none" w:sz="0" w:space="0" w:color="auto"/>
                  </w:divBdr>
                </w:div>
                <w:div w:id="1527253144">
                  <w:marLeft w:val="640"/>
                  <w:marRight w:val="0"/>
                  <w:marTop w:val="0"/>
                  <w:marBottom w:val="0"/>
                  <w:divBdr>
                    <w:top w:val="none" w:sz="0" w:space="0" w:color="auto"/>
                    <w:left w:val="none" w:sz="0" w:space="0" w:color="auto"/>
                    <w:bottom w:val="none" w:sz="0" w:space="0" w:color="auto"/>
                    <w:right w:val="none" w:sz="0" w:space="0" w:color="auto"/>
                  </w:divBdr>
                </w:div>
                <w:div w:id="720985973">
                  <w:marLeft w:val="640"/>
                  <w:marRight w:val="0"/>
                  <w:marTop w:val="0"/>
                  <w:marBottom w:val="0"/>
                  <w:divBdr>
                    <w:top w:val="none" w:sz="0" w:space="0" w:color="auto"/>
                    <w:left w:val="none" w:sz="0" w:space="0" w:color="auto"/>
                    <w:bottom w:val="none" w:sz="0" w:space="0" w:color="auto"/>
                    <w:right w:val="none" w:sz="0" w:space="0" w:color="auto"/>
                  </w:divBdr>
                </w:div>
              </w:divsChild>
            </w:div>
            <w:div w:id="1248077631">
              <w:marLeft w:val="0"/>
              <w:marRight w:val="0"/>
              <w:marTop w:val="0"/>
              <w:marBottom w:val="0"/>
              <w:divBdr>
                <w:top w:val="none" w:sz="0" w:space="0" w:color="auto"/>
                <w:left w:val="none" w:sz="0" w:space="0" w:color="auto"/>
                <w:bottom w:val="none" w:sz="0" w:space="0" w:color="auto"/>
                <w:right w:val="none" w:sz="0" w:space="0" w:color="auto"/>
              </w:divBdr>
              <w:divsChild>
                <w:div w:id="1220899805">
                  <w:marLeft w:val="640"/>
                  <w:marRight w:val="0"/>
                  <w:marTop w:val="0"/>
                  <w:marBottom w:val="0"/>
                  <w:divBdr>
                    <w:top w:val="none" w:sz="0" w:space="0" w:color="auto"/>
                    <w:left w:val="none" w:sz="0" w:space="0" w:color="auto"/>
                    <w:bottom w:val="none" w:sz="0" w:space="0" w:color="auto"/>
                    <w:right w:val="none" w:sz="0" w:space="0" w:color="auto"/>
                  </w:divBdr>
                </w:div>
                <w:div w:id="110560572">
                  <w:marLeft w:val="640"/>
                  <w:marRight w:val="0"/>
                  <w:marTop w:val="0"/>
                  <w:marBottom w:val="0"/>
                  <w:divBdr>
                    <w:top w:val="none" w:sz="0" w:space="0" w:color="auto"/>
                    <w:left w:val="none" w:sz="0" w:space="0" w:color="auto"/>
                    <w:bottom w:val="none" w:sz="0" w:space="0" w:color="auto"/>
                    <w:right w:val="none" w:sz="0" w:space="0" w:color="auto"/>
                  </w:divBdr>
                </w:div>
                <w:div w:id="1174220644">
                  <w:marLeft w:val="640"/>
                  <w:marRight w:val="0"/>
                  <w:marTop w:val="0"/>
                  <w:marBottom w:val="0"/>
                  <w:divBdr>
                    <w:top w:val="none" w:sz="0" w:space="0" w:color="auto"/>
                    <w:left w:val="none" w:sz="0" w:space="0" w:color="auto"/>
                    <w:bottom w:val="none" w:sz="0" w:space="0" w:color="auto"/>
                    <w:right w:val="none" w:sz="0" w:space="0" w:color="auto"/>
                  </w:divBdr>
                </w:div>
                <w:div w:id="859439745">
                  <w:marLeft w:val="640"/>
                  <w:marRight w:val="0"/>
                  <w:marTop w:val="0"/>
                  <w:marBottom w:val="0"/>
                  <w:divBdr>
                    <w:top w:val="none" w:sz="0" w:space="0" w:color="auto"/>
                    <w:left w:val="none" w:sz="0" w:space="0" w:color="auto"/>
                    <w:bottom w:val="none" w:sz="0" w:space="0" w:color="auto"/>
                    <w:right w:val="none" w:sz="0" w:space="0" w:color="auto"/>
                  </w:divBdr>
                </w:div>
                <w:div w:id="688213126">
                  <w:marLeft w:val="640"/>
                  <w:marRight w:val="0"/>
                  <w:marTop w:val="0"/>
                  <w:marBottom w:val="0"/>
                  <w:divBdr>
                    <w:top w:val="none" w:sz="0" w:space="0" w:color="auto"/>
                    <w:left w:val="none" w:sz="0" w:space="0" w:color="auto"/>
                    <w:bottom w:val="none" w:sz="0" w:space="0" w:color="auto"/>
                    <w:right w:val="none" w:sz="0" w:space="0" w:color="auto"/>
                  </w:divBdr>
                </w:div>
                <w:div w:id="1219902842">
                  <w:marLeft w:val="640"/>
                  <w:marRight w:val="0"/>
                  <w:marTop w:val="0"/>
                  <w:marBottom w:val="0"/>
                  <w:divBdr>
                    <w:top w:val="none" w:sz="0" w:space="0" w:color="auto"/>
                    <w:left w:val="none" w:sz="0" w:space="0" w:color="auto"/>
                    <w:bottom w:val="none" w:sz="0" w:space="0" w:color="auto"/>
                    <w:right w:val="none" w:sz="0" w:space="0" w:color="auto"/>
                  </w:divBdr>
                </w:div>
                <w:div w:id="499584854">
                  <w:marLeft w:val="640"/>
                  <w:marRight w:val="0"/>
                  <w:marTop w:val="0"/>
                  <w:marBottom w:val="0"/>
                  <w:divBdr>
                    <w:top w:val="none" w:sz="0" w:space="0" w:color="auto"/>
                    <w:left w:val="none" w:sz="0" w:space="0" w:color="auto"/>
                    <w:bottom w:val="none" w:sz="0" w:space="0" w:color="auto"/>
                    <w:right w:val="none" w:sz="0" w:space="0" w:color="auto"/>
                  </w:divBdr>
                </w:div>
                <w:div w:id="1387995752">
                  <w:marLeft w:val="640"/>
                  <w:marRight w:val="0"/>
                  <w:marTop w:val="0"/>
                  <w:marBottom w:val="0"/>
                  <w:divBdr>
                    <w:top w:val="none" w:sz="0" w:space="0" w:color="auto"/>
                    <w:left w:val="none" w:sz="0" w:space="0" w:color="auto"/>
                    <w:bottom w:val="none" w:sz="0" w:space="0" w:color="auto"/>
                    <w:right w:val="none" w:sz="0" w:space="0" w:color="auto"/>
                  </w:divBdr>
                </w:div>
                <w:div w:id="57365466">
                  <w:marLeft w:val="640"/>
                  <w:marRight w:val="0"/>
                  <w:marTop w:val="0"/>
                  <w:marBottom w:val="0"/>
                  <w:divBdr>
                    <w:top w:val="none" w:sz="0" w:space="0" w:color="auto"/>
                    <w:left w:val="none" w:sz="0" w:space="0" w:color="auto"/>
                    <w:bottom w:val="none" w:sz="0" w:space="0" w:color="auto"/>
                    <w:right w:val="none" w:sz="0" w:space="0" w:color="auto"/>
                  </w:divBdr>
                </w:div>
                <w:div w:id="1627085538">
                  <w:marLeft w:val="640"/>
                  <w:marRight w:val="0"/>
                  <w:marTop w:val="0"/>
                  <w:marBottom w:val="0"/>
                  <w:divBdr>
                    <w:top w:val="none" w:sz="0" w:space="0" w:color="auto"/>
                    <w:left w:val="none" w:sz="0" w:space="0" w:color="auto"/>
                    <w:bottom w:val="none" w:sz="0" w:space="0" w:color="auto"/>
                    <w:right w:val="none" w:sz="0" w:space="0" w:color="auto"/>
                  </w:divBdr>
                </w:div>
                <w:div w:id="878127843">
                  <w:marLeft w:val="640"/>
                  <w:marRight w:val="0"/>
                  <w:marTop w:val="0"/>
                  <w:marBottom w:val="0"/>
                  <w:divBdr>
                    <w:top w:val="none" w:sz="0" w:space="0" w:color="auto"/>
                    <w:left w:val="none" w:sz="0" w:space="0" w:color="auto"/>
                    <w:bottom w:val="none" w:sz="0" w:space="0" w:color="auto"/>
                    <w:right w:val="none" w:sz="0" w:space="0" w:color="auto"/>
                  </w:divBdr>
                </w:div>
                <w:div w:id="1817337445">
                  <w:marLeft w:val="640"/>
                  <w:marRight w:val="0"/>
                  <w:marTop w:val="0"/>
                  <w:marBottom w:val="0"/>
                  <w:divBdr>
                    <w:top w:val="none" w:sz="0" w:space="0" w:color="auto"/>
                    <w:left w:val="none" w:sz="0" w:space="0" w:color="auto"/>
                    <w:bottom w:val="none" w:sz="0" w:space="0" w:color="auto"/>
                    <w:right w:val="none" w:sz="0" w:space="0" w:color="auto"/>
                  </w:divBdr>
                </w:div>
                <w:div w:id="1828085301">
                  <w:marLeft w:val="640"/>
                  <w:marRight w:val="0"/>
                  <w:marTop w:val="0"/>
                  <w:marBottom w:val="0"/>
                  <w:divBdr>
                    <w:top w:val="none" w:sz="0" w:space="0" w:color="auto"/>
                    <w:left w:val="none" w:sz="0" w:space="0" w:color="auto"/>
                    <w:bottom w:val="none" w:sz="0" w:space="0" w:color="auto"/>
                    <w:right w:val="none" w:sz="0" w:space="0" w:color="auto"/>
                  </w:divBdr>
                </w:div>
                <w:div w:id="1090928620">
                  <w:marLeft w:val="640"/>
                  <w:marRight w:val="0"/>
                  <w:marTop w:val="0"/>
                  <w:marBottom w:val="0"/>
                  <w:divBdr>
                    <w:top w:val="none" w:sz="0" w:space="0" w:color="auto"/>
                    <w:left w:val="none" w:sz="0" w:space="0" w:color="auto"/>
                    <w:bottom w:val="none" w:sz="0" w:space="0" w:color="auto"/>
                    <w:right w:val="none" w:sz="0" w:space="0" w:color="auto"/>
                  </w:divBdr>
                </w:div>
                <w:div w:id="1569918927">
                  <w:marLeft w:val="640"/>
                  <w:marRight w:val="0"/>
                  <w:marTop w:val="0"/>
                  <w:marBottom w:val="0"/>
                  <w:divBdr>
                    <w:top w:val="none" w:sz="0" w:space="0" w:color="auto"/>
                    <w:left w:val="none" w:sz="0" w:space="0" w:color="auto"/>
                    <w:bottom w:val="none" w:sz="0" w:space="0" w:color="auto"/>
                    <w:right w:val="none" w:sz="0" w:space="0" w:color="auto"/>
                  </w:divBdr>
                </w:div>
                <w:div w:id="143662173">
                  <w:marLeft w:val="640"/>
                  <w:marRight w:val="0"/>
                  <w:marTop w:val="0"/>
                  <w:marBottom w:val="0"/>
                  <w:divBdr>
                    <w:top w:val="none" w:sz="0" w:space="0" w:color="auto"/>
                    <w:left w:val="none" w:sz="0" w:space="0" w:color="auto"/>
                    <w:bottom w:val="none" w:sz="0" w:space="0" w:color="auto"/>
                    <w:right w:val="none" w:sz="0" w:space="0" w:color="auto"/>
                  </w:divBdr>
                </w:div>
                <w:div w:id="734083047">
                  <w:marLeft w:val="640"/>
                  <w:marRight w:val="0"/>
                  <w:marTop w:val="0"/>
                  <w:marBottom w:val="0"/>
                  <w:divBdr>
                    <w:top w:val="none" w:sz="0" w:space="0" w:color="auto"/>
                    <w:left w:val="none" w:sz="0" w:space="0" w:color="auto"/>
                    <w:bottom w:val="none" w:sz="0" w:space="0" w:color="auto"/>
                    <w:right w:val="none" w:sz="0" w:space="0" w:color="auto"/>
                  </w:divBdr>
                </w:div>
                <w:div w:id="1009256227">
                  <w:marLeft w:val="640"/>
                  <w:marRight w:val="0"/>
                  <w:marTop w:val="0"/>
                  <w:marBottom w:val="0"/>
                  <w:divBdr>
                    <w:top w:val="none" w:sz="0" w:space="0" w:color="auto"/>
                    <w:left w:val="none" w:sz="0" w:space="0" w:color="auto"/>
                    <w:bottom w:val="none" w:sz="0" w:space="0" w:color="auto"/>
                    <w:right w:val="none" w:sz="0" w:space="0" w:color="auto"/>
                  </w:divBdr>
                </w:div>
                <w:div w:id="1637106299">
                  <w:marLeft w:val="640"/>
                  <w:marRight w:val="0"/>
                  <w:marTop w:val="0"/>
                  <w:marBottom w:val="0"/>
                  <w:divBdr>
                    <w:top w:val="none" w:sz="0" w:space="0" w:color="auto"/>
                    <w:left w:val="none" w:sz="0" w:space="0" w:color="auto"/>
                    <w:bottom w:val="none" w:sz="0" w:space="0" w:color="auto"/>
                    <w:right w:val="none" w:sz="0" w:space="0" w:color="auto"/>
                  </w:divBdr>
                </w:div>
                <w:div w:id="1917743464">
                  <w:marLeft w:val="640"/>
                  <w:marRight w:val="0"/>
                  <w:marTop w:val="0"/>
                  <w:marBottom w:val="0"/>
                  <w:divBdr>
                    <w:top w:val="none" w:sz="0" w:space="0" w:color="auto"/>
                    <w:left w:val="none" w:sz="0" w:space="0" w:color="auto"/>
                    <w:bottom w:val="none" w:sz="0" w:space="0" w:color="auto"/>
                    <w:right w:val="none" w:sz="0" w:space="0" w:color="auto"/>
                  </w:divBdr>
                </w:div>
                <w:div w:id="1232733933">
                  <w:marLeft w:val="640"/>
                  <w:marRight w:val="0"/>
                  <w:marTop w:val="0"/>
                  <w:marBottom w:val="0"/>
                  <w:divBdr>
                    <w:top w:val="none" w:sz="0" w:space="0" w:color="auto"/>
                    <w:left w:val="none" w:sz="0" w:space="0" w:color="auto"/>
                    <w:bottom w:val="none" w:sz="0" w:space="0" w:color="auto"/>
                    <w:right w:val="none" w:sz="0" w:space="0" w:color="auto"/>
                  </w:divBdr>
                </w:div>
                <w:div w:id="1002465568">
                  <w:marLeft w:val="640"/>
                  <w:marRight w:val="0"/>
                  <w:marTop w:val="0"/>
                  <w:marBottom w:val="0"/>
                  <w:divBdr>
                    <w:top w:val="none" w:sz="0" w:space="0" w:color="auto"/>
                    <w:left w:val="none" w:sz="0" w:space="0" w:color="auto"/>
                    <w:bottom w:val="none" w:sz="0" w:space="0" w:color="auto"/>
                    <w:right w:val="none" w:sz="0" w:space="0" w:color="auto"/>
                  </w:divBdr>
                </w:div>
                <w:div w:id="634526152">
                  <w:marLeft w:val="640"/>
                  <w:marRight w:val="0"/>
                  <w:marTop w:val="0"/>
                  <w:marBottom w:val="0"/>
                  <w:divBdr>
                    <w:top w:val="none" w:sz="0" w:space="0" w:color="auto"/>
                    <w:left w:val="none" w:sz="0" w:space="0" w:color="auto"/>
                    <w:bottom w:val="none" w:sz="0" w:space="0" w:color="auto"/>
                    <w:right w:val="none" w:sz="0" w:space="0" w:color="auto"/>
                  </w:divBdr>
                </w:div>
                <w:div w:id="642084725">
                  <w:marLeft w:val="640"/>
                  <w:marRight w:val="0"/>
                  <w:marTop w:val="0"/>
                  <w:marBottom w:val="0"/>
                  <w:divBdr>
                    <w:top w:val="none" w:sz="0" w:space="0" w:color="auto"/>
                    <w:left w:val="none" w:sz="0" w:space="0" w:color="auto"/>
                    <w:bottom w:val="none" w:sz="0" w:space="0" w:color="auto"/>
                    <w:right w:val="none" w:sz="0" w:space="0" w:color="auto"/>
                  </w:divBdr>
                </w:div>
                <w:div w:id="246381441">
                  <w:marLeft w:val="640"/>
                  <w:marRight w:val="0"/>
                  <w:marTop w:val="0"/>
                  <w:marBottom w:val="0"/>
                  <w:divBdr>
                    <w:top w:val="none" w:sz="0" w:space="0" w:color="auto"/>
                    <w:left w:val="none" w:sz="0" w:space="0" w:color="auto"/>
                    <w:bottom w:val="none" w:sz="0" w:space="0" w:color="auto"/>
                    <w:right w:val="none" w:sz="0" w:space="0" w:color="auto"/>
                  </w:divBdr>
                </w:div>
                <w:div w:id="682979016">
                  <w:marLeft w:val="640"/>
                  <w:marRight w:val="0"/>
                  <w:marTop w:val="0"/>
                  <w:marBottom w:val="0"/>
                  <w:divBdr>
                    <w:top w:val="none" w:sz="0" w:space="0" w:color="auto"/>
                    <w:left w:val="none" w:sz="0" w:space="0" w:color="auto"/>
                    <w:bottom w:val="none" w:sz="0" w:space="0" w:color="auto"/>
                    <w:right w:val="none" w:sz="0" w:space="0" w:color="auto"/>
                  </w:divBdr>
                </w:div>
                <w:div w:id="284892308">
                  <w:marLeft w:val="640"/>
                  <w:marRight w:val="0"/>
                  <w:marTop w:val="0"/>
                  <w:marBottom w:val="0"/>
                  <w:divBdr>
                    <w:top w:val="none" w:sz="0" w:space="0" w:color="auto"/>
                    <w:left w:val="none" w:sz="0" w:space="0" w:color="auto"/>
                    <w:bottom w:val="none" w:sz="0" w:space="0" w:color="auto"/>
                    <w:right w:val="none" w:sz="0" w:space="0" w:color="auto"/>
                  </w:divBdr>
                </w:div>
                <w:div w:id="1972592803">
                  <w:marLeft w:val="640"/>
                  <w:marRight w:val="0"/>
                  <w:marTop w:val="0"/>
                  <w:marBottom w:val="0"/>
                  <w:divBdr>
                    <w:top w:val="none" w:sz="0" w:space="0" w:color="auto"/>
                    <w:left w:val="none" w:sz="0" w:space="0" w:color="auto"/>
                    <w:bottom w:val="none" w:sz="0" w:space="0" w:color="auto"/>
                    <w:right w:val="none" w:sz="0" w:space="0" w:color="auto"/>
                  </w:divBdr>
                </w:div>
                <w:div w:id="14969824">
                  <w:marLeft w:val="640"/>
                  <w:marRight w:val="0"/>
                  <w:marTop w:val="0"/>
                  <w:marBottom w:val="0"/>
                  <w:divBdr>
                    <w:top w:val="none" w:sz="0" w:space="0" w:color="auto"/>
                    <w:left w:val="none" w:sz="0" w:space="0" w:color="auto"/>
                    <w:bottom w:val="none" w:sz="0" w:space="0" w:color="auto"/>
                    <w:right w:val="none" w:sz="0" w:space="0" w:color="auto"/>
                  </w:divBdr>
                </w:div>
                <w:div w:id="499856004">
                  <w:marLeft w:val="640"/>
                  <w:marRight w:val="0"/>
                  <w:marTop w:val="0"/>
                  <w:marBottom w:val="0"/>
                  <w:divBdr>
                    <w:top w:val="none" w:sz="0" w:space="0" w:color="auto"/>
                    <w:left w:val="none" w:sz="0" w:space="0" w:color="auto"/>
                    <w:bottom w:val="none" w:sz="0" w:space="0" w:color="auto"/>
                    <w:right w:val="none" w:sz="0" w:space="0" w:color="auto"/>
                  </w:divBdr>
                </w:div>
                <w:div w:id="2022119868">
                  <w:marLeft w:val="640"/>
                  <w:marRight w:val="0"/>
                  <w:marTop w:val="0"/>
                  <w:marBottom w:val="0"/>
                  <w:divBdr>
                    <w:top w:val="none" w:sz="0" w:space="0" w:color="auto"/>
                    <w:left w:val="none" w:sz="0" w:space="0" w:color="auto"/>
                    <w:bottom w:val="none" w:sz="0" w:space="0" w:color="auto"/>
                    <w:right w:val="none" w:sz="0" w:space="0" w:color="auto"/>
                  </w:divBdr>
                </w:div>
                <w:div w:id="1672758155">
                  <w:marLeft w:val="640"/>
                  <w:marRight w:val="0"/>
                  <w:marTop w:val="0"/>
                  <w:marBottom w:val="0"/>
                  <w:divBdr>
                    <w:top w:val="none" w:sz="0" w:space="0" w:color="auto"/>
                    <w:left w:val="none" w:sz="0" w:space="0" w:color="auto"/>
                    <w:bottom w:val="none" w:sz="0" w:space="0" w:color="auto"/>
                    <w:right w:val="none" w:sz="0" w:space="0" w:color="auto"/>
                  </w:divBdr>
                </w:div>
                <w:div w:id="887300539">
                  <w:marLeft w:val="640"/>
                  <w:marRight w:val="0"/>
                  <w:marTop w:val="0"/>
                  <w:marBottom w:val="0"/>
                  <w:divBdr>
                    <w:top w:val="none" w:sz="0" w:space="0" w:color="auto"/>
                    <w:left w:val="none" w:sz="0" w:space="0" w:color="auto"/>
                    <w:bottom w:val="none" w:sz="0" w:space="0" w:color="auto"/>
                    <w:right w:val="none" w:sz="0" w:space="0" w:color="auto"/>
                  </w:divBdr>
                </w:div>
                <w:div w:id="328213774">
                  <w:marLeft w:val="640"/>
                  <w:marRight w:val="0"/>
                  <w:marTop w:val="0"/>
                  <w:marBottom w:val="0"/>
                  <w:divBdr>
                    <w:top w:val="none" w:sz="0" w:space="0" w:color="auto"/>
                    <w:left w:val="none" w:sz="0" w:space="0" w:color="auto"/>
                    <w:bottom w:val="none" w:sz="0" w:space="0" w:color="auto"/>
                    <w:right w:val="none" w:sz="0" w:space="0" w:color="auto"/>
                  </w:divBdr>
                </w:div>
                <w:div w:id="563417045">
                  <w:marLeft w:val="640"/>
                  <w:marRight w:val="0"/>
                  <w:marTop w:val="0"/>
                  <w:marBottom w:val="0"/>
                  <w:divBdr>
                    <w:top w:val="none" w:sz="0" w:space="0" w:color="auto"/>
                    <w:left w:val="none" w:sz="0" w:space="0" w:color="auto"/>
                    <w:bottom w:val="none" w:sz="0" w:space="0" w:color="auto"/>
                    <w:right w:val="none" w:sz="0" w:space="0" w:color="auto"/>
                  </w:divBdr>
                </w:div>
                <w:div w:id="1660495281">
                  <w:marLeft w:val="640"/>
                  <w:marRight w:val="0"/>
                  <w:marTop w:val="0"/>
                  <w:marBottom w:val="0"/>
                  <w:divBdr>
                    <w:top w:val="none" w:sz="0" w:space="0" w:color="auto"/>
                    <w:left w:val="none" w:sz="0" w:space="0" w:color="auto"/>
                    <w:bottom w:val="none" w:sz="0" w:space="0" w:color="auto"/>
                    <w:right w:val="none" w:sz="0" w:space="0" w:color="auto"/>
                  </w:divBdr>
                </w:div>
                <w:div w:id="2076927691">
                  <w:marLeft w:val="640"/>
                  <w:marRight w:val="0"/>
                  <w:marTop w:val="0"/>
                  <w:marBottom w:val="0"/>
                  <w:divBdr>
                    <w:top w:val="none" w:sz="0" w:space="0" w:color="auto"/>
                    <w:left w:val="none" w:sz="0" w:space="0" w:color="auto"/>
                    <w:bottom w:val="none" w:sz="0" w:space="0" w:color="auto"/>
                    <w:right w:val="none" w:sz="0" w:space="0" w:color="auto"/>
                  </w:divBdr>
                </w:div>
                <w:div w:id="529997630">
                  <w:marLeft w:val="640"/>
                  <w:marRight w:val="0"/>
                  <w:marTop w:val="0"/>
                  <w:marBottom w:val="0"/>
                  <w:divBdr>
                    <w:top w:val="none" w:sz="0" w:space="0" w:color="auto"/>
                    <w:left w:val="none" w:sz="0" w:space="0" w:color="auto"/>
                    <w:bottom w:val="none" w:sz="0" w:space="0" w:color="auto"/>
                    <w:right w:val="none" w:sz="0" w:space="0" w:color="auto"/>
                  </w:divBdr>
                </w:div>
                <w:div w:id="830606190">
                  <w:marLeft w:val="640"/>
                  <w:marRight w:val="0"/>
                  <w:marTop w:val="0"/>
                  <w:marBottom w:val="0"/>
                  <w:divBdr>
                    <w:top w:val="none" w:sz="0" w:space="0" w:color="auto"/>
                    <w:left w:val="none" w:sz="0" w:space="0" w:color="auto"/>
                    <w:bottom w:val="none" w:sz="0" w:space="0" w:color="auto"/>
                    <w:right w:val="none" w:sz="0" w:space="0" w:color="auto"/>
                  </w:divBdr>
                </w:div>
                <w:div w:id="2005165342">
                  <w:marLeft w:val="640"/>
                  <w:marRight w:val="0"/>
                  <w:marTop w:val="0"/>
                  <w:marBottom w:val="0"/>
                  <w:divBdr>
                    <w:top w:val="none" w:sz="0" w:space="0" w:color="auto"/>
                    <w:left w:val="none" w:sz="0" w:space="0" w:color="auto"/>
                    <w:bottom w:val="none" w:sz="0" w:space="0" w:color="auto"/>
                    <w:right w:val="none" w:sz="0" w:space="0" w:color="auto"/>
                  </w:divBdr>
                </w:div>
                <w:div w:id="1745688162">
                  <w:marLeft w:val="640"/>
                  <w:marRight w:val="0"/>
                  <w:marTop w:val="0"/>
                  <w:marBottom w:val="0"/>
                  <w:divBdr>
                    <w:top w:val="none" w:sz="0" w:space="0" w:color="auto"/>
                    <w:left w:val="none" w:sz="0" w:space="0" w:color="auto"/>
                    <w:bottom w:val="none" w:sz="0" w:space="0" w:color="auto"/>
                    <w:right w:val="none" w:sz="0" w:space="0" w:color="auto"/>
                  </w:divBdr>
                </w:div>
                <w:div w:id="1245187997">
                  <w:marLeft w:val="640"/>
                  <w:marRight w:val="0"/>
                  <w:marTop w:val="0"/>
                  <w:marBottom w:val="0"/>
                  <w:divBdr>
                    <w:top w:val="none" w:sz="0" w:space="0" w:color="auto"/>
                    <w:left w:val="none" w:sz="0" w:space="0" w:color="auto"/>
                    <w:bottom w:val="none" w:sz="0" w:space="0" w:color="auto"/>
                    <w:right w:val="none" w:sz="0" w:space="0" w:color="auto"/>
                  </w:divBdr>
                </w:div>
                <w:div w:id="1960184034">
                  <w:marLeft w:val="640"/>
                  <w:marRight w:val="0"/>
                  <w:marTop w:val="0"/>
                  <w:marBottom w:val="0"/>
                  <w:divBdr>
                    <w:top w:val="none" w:sz="0" w:space="0" w:color="auto"/>
                    <w:left w:val="none" w:sz="0" w:space="0" w:color="auto"/>
                    <w:bottom w:val="none" w:sz="0" w:space="0" w:color="auto"/>
                    <w:right w:val="none" w:sz="0" w:space="0" w:color="auto"/>
                  </w:divBdr>
                </w:div>
              </w:divsChild>
            </w:div>
            <w:div w:id="534343003">
              <w:marLeft w:val="0"/>
              <w:marRight w:val="0"/>
              <w:marTop w:val="0"/>
              <w:marBottom w:val="0"/>
              <w:divBdr>
                <w:top w:val="none" w:sz="0" w:space="0" w:color="auto"/>
                <w:left w:val="none" w:sz="0" w:space="0" w:color="auto"/>
                <w:bottom w:val="none" w:sz="0" w:space="0" w:color="auto"/>
                <w:right w:val="none" w:sz="0" w:space="0" w:color="auto"/>
              </w:divBdr>
              <w:divsChild>
                <w:div w:id="30227056">
                  <w:marLeft w:val="640"/>
                  <w:marRight w:val="0"/>
                  <w:marTop w:val="0"/>
                  <w:marBottom w:val="0"/>
                  <w:divBdr>
                    <w:top w:val="none" w:sz="0" w:space="0" w:color="auto"/>
                    <w:left w:val="none" w:sz="0" w:space="0" w:color="auto"/>
                    <w:bottom w:val="none" w:sz="0" w:space="0" w:color="auto"/>
                    <w:right w:val="none" w:sz="0" w:space="0" w:color="auto"/>
                  </w:divBdr>
                </w:div>
                <w:div w:id="1786465209">
                  <w:marLeft w:val="640"/>
                  <w:marRight w:val="0"/>
                  <w:marTop w:val="0"/>
                  <w:marBottom w:val="0"/>
                  <w:divBdr>
                    <w:top w:val="none" w:sz="0" w:space="0" w:color="auto"/>
                    <w:left w:val="none" w:sz="0" w:space="0" w:color="auto"/>
                    <w:bottom w:val="none" w:sz="0" w:space="0" w:color="auto"/>
                    <w:right w:val="none" w:sz="0" w:space="0" w:color="auto"/>
                  </w:divBdr>
                </w:div>
                <w:div w:id="575555626">
                  <w:marLeft w:val="640"/>
                  <w:marRight w:val="0"/>
                  <w:marTop w:val="0"/>
                  <w:marBottom w:val="0"/>
                  <w:divBdr>
                    <w:top w:val="none" w:sz="0" w:space="0" w:color="auto"/>
                    <w:left w:val="none" w:sz="0" w:space="0" w:color="auto"/>
                    <w:bottom w:val="none" w:sz="0" w:space="0" w:color="auto"/>
                    <w:right w:val="none" w:sz="0" w:space="0" w:color="auto"/>
                  </w:divBdr>
                </w:div>
                <w:div w:id="7879438">
                  <w:marLeft w:val="640"/>
                  <w:marRight w:val="0"/>
                  <w:marTop w:val="0"/>
                  <w:marBottom w:val="0"/>
                  <w:divBdr>
                    <w:top w:val="none" w:sz="0" w:space="0" w:color="auto"/>
                    <w:left w:val="none" w:sz="0" w:space="0" w:color="auto"/>
                    <w:bottom w:val="none" w:sz="0" w:space="0" w:color="auto"/>
                    <w:right w:val="none" w:sz="0" w:space="0" w:color="auto"/>
                  </w:divBdr>
                </w:div>
                <w:div w:id="622419755">
                  <w:marLeft w:val="640"/>
                  <w:marRight w:val="0"/>
                  <w:marTop w:val="0"/>
                  <w:marBottom w:val="0"/>
                  <w:divBdr>
                    <w:top w:val="none" w:sz="0" w:space="0" w:color="auto"/>
                    <w:left w:val="none" w:sz="0" w:space="0" w:color="auto"/>
                    <w:bottom w:val="none" w:sz="0" w:space="0" w:color="auto"/>
                    <w:right w:val="none" w:sz="0" w:space="0" w:color="auto"/>
                  </w:divBdr>
                </w:div>
                <w:div w:id="218905666">
                  <w:marLeft w:val="640"/>
                  <w:marRight w:val="0"/>
                  <w:marTop w:val="0"/>
                  <w:marBottom w:val="0"/>
                  <w:divBdr>
                    <w:top w:val="none" w:sz="0" w:space="0" w:color="auto"/>
                    <w:left w:val="none" w:sz="0" w:space="0" w:color="auto"/>
                    <w:bottom w:val="none" w:sz="0" w:space="0" w:color="auto"/>
                    <w:right w:val="none" w:sz="0" w:space="0" w:color="auto"/>
                  </w:divBdr>
                </w:div>
                <w:div w:id="1245072005">
                  <w:marLeft w:val="640"/>
                  <w:marRight w:val="0"/>
                  <w:marTop w:val="0"/>
                  <w:marBottom w:val="0"/>
                  <w:divBdr>
                    <w:top w:val="none" w:sz="0" w:space="0" w:color="auto"/>
                    <w:left w:val="none" w:sz="0" w:space="0" w:color="auto"/>
                    <w:bottom w:val="none" w:sz="0" w:space="0" w:color="auto"/>
                    <w:right w:val="none" w:sz="0" w:space="0" w:color="auto"/>
                  </w:divBdr>
                </w:div>
                <w:div w:id="2073502211">
                  <w:marLeft w:val="640"/>
                  <w:marRight w:val="0"/>
                  <w:marTop w:val="0"/>
                  <w:marBottom w:val="0"/>
                  <w:divBdr>
                    <w:top w:val="none" w:sz="0" w:space="0" w:color="auto"/>
                    <w:left w:val="none" w:sz="0" w:space="0" w:color="auto"/>
                    <w:bottom w:val="none" w:sz="0" w:space="0" w:color="auto"/>
                    <w:right w:val="none" w:sz="0" w:space="0" w:color="auto"/>
                  </w:divBdr>
                </w:div>
                <w:div w:id="1312829458">
                  <w:marLeft w:val="640"/>
                  <w:marRight w:val="0"/>
                  <w:marTop w:val="0"/>
                  <w:marBottom w:val="0"/>
                  <w:divBdr>
                    <w:top w:val="none" w:sz="0" w:space="0" w:color="auto"/>
                    <w:left w:val="none" w:sz="0" w:space="0" w:color="auto"/>
                    <w:bottom w:val="none" w:sz="0" w:space="0" w:color="auto"/>
                    <w:right w:val="none" w:sz="0" w:space="0" w:color="auto"/>
                  </w:divBdr>
                </w:div>
                <w:div w:id="853425649">
                  <w:marLeft w:val="640"/>
                  <w:marRight w:val="0"/>
                  <w:marTop w:val="0"/>
                  <w:marBottom w:val="0"/>
                  <w:divBdr>
                    <w:top w:val="none" w:sz="0" w:space="0" w:color="auto"/>
                    <w:left w:val="none" w:sz="0" w:space="0" w:color="auto"/>
                    <w:bottom w:val="none" w:sz="0" w:space="0" w:color="auto"/>
                    <w:right w:val="none" w:sz="0" w:space="0" w:color="auto"/>
                  </w:divBdr>
                </w:div>
                <w:div w:id="1553535351">
                  <w:marLeft w:val="640"/>
                  <w:marRight w:val="0"/>
                  <w:marTop w:val="0"/>
                  <w:marBottom w:val="0"/>
                  <w:divBdr>
                    <w:top w:val="none" w:sz="0" w:space="0" w:color="auto"/>
                    <w:left w:val="none" w:sz="0" w:space="0" w:color="auto"/>
                    <w:bottom w:val="none" w:sz="0" w:space="0" w:color="auto"/>
                    <w:right w:val="none" w:sz="0" w:space="0" w:color="auto"/>
                  </w:divBdr>
                </w:div>
                <w:div w:id="372654913">
                  <w:marLeft w:val="640"/>
                  <w:marRight w:val="0"/>
                  <w:marTop w:val="0"/>
                  <w:marBottom w:val="0"/>
                  <w:divBdr>
                    <w:top w:val="none" w:sz="0" w:space="0" w:color="auto"/>
                    <w:left w:val="none" w:sz="0" w:space="0" w:color="auto"/>
                    <w:bottom w:val="none" w:sz="0" w:space="0" w:color="auto"/>
                    <w:right w:val="none" w:sz="0" w:space="0" w:color="auto"/>
                  </w:divBdr>
                </w:div>
                <w:div w:id="849953123">
                  <w:marLeft w:val="640"/>
                  <w:marRight w:val="0"/>
                  <w:marTop w:val="0"/>
                  <w:marBottom w:val="0"/>
                  <w:divBdr>
                    <w:top w:val="none" w:sz="0" w:space="0" w:color="auto"/>
                    <w:left w:val="none" w:sz="0" w:space="0" w:color="auto"/>
                    <w:bottom w:val="none" w:sz="0" w:space="0" w:color="auto"/>
                    <w:right w:val="none" w:sz="0" w:space="0" w:color="auto"/>
                  </w:divBdr>
                </w:div>
                <w:div w:id="191723321">
                  <w:marLeft w:val="640"/>
                  <w:marRight w:val="0"/>
                  <w:marTop w:val="0"/>
                  <w:marBottom w:val="0"/>
                  <w:divBdr>
                    <w:top w:val="none" w:sz="0" w:space="0" w:color="auto"/>
                    <w:left w:val="none" w:sz="0" w:space="0" w:color="auto"/>
                    <w:bottom w:val="none" w:sz="0" w:space="0" w:color="auto"/>
                    <w:right w:val="none" w:sz="0" w:space="0" w:color="auto"/>
                  </w:divBdr>
                </w:div>
                <w:div w:id="1852991081">
                  <w:marLeft w:val="640"/>
                  <w:marRight w:val="0"/>
                  <w:marTop w:val="0"/>
                  <w:marBottom w:val="0"/>
                  <w:divBdr>
                    <w:top w:val="none" w:sz="0" w:space="0" w:color="auto"/>
                    <w:left w:val="none" w:sz="0" w:space="0" w:color="auto"/>
                    <w:bottom w:val="none" w:sz="0" w:space="0" w:color="auto"/>
                    <w:right w:val="none" w:sz="0" w:space="0" w:color="auto"/>
                  </w:divBdr>
                </w:div>
                <w:div w:id="1922060720">
                  <w:marLeft w:val="640"/>
                  <w:marRight w:val="0"/>
                  <w:marTop w:val="0"/>
                  <w:marBottom w:val="0"/>
                  <w:divBdr>
                    <w:top w:val="none" w:sz="0" w:space="0" w:color="auto"/>
                    <w:left w:val="none" w:sz="0" w:space="0" w:color="auto"/>
                    <w:bottom w:val="none" w:sz="0" w:space="0" w:color="auto"/>
                    <w:right w:val="none" w:sz="0" w:space="0" w:color="auto"/>
                  </w:divBdr>
                </w:div>
                <w:div w:id="1887984524">
                  <w:marLeft w:val="640"/>
                  <w:marRight w:val="0"/>
                  <w:marTop w:val="0"/>
                  <w:marBottom w:val="0"/>
                  <w:divBdr>
                    <w:top w:val="none" w:sz="0" w:space="0" w:color="auto"/>
                    <w:left w:val="none" w:sz="0" w:space="0" w:color="auto"/>
                    <w:bottom w:val="none" w:sz="0" w:space="0" w:color="auto"/>
                    <w:right w:val="none" w:sz="0" w:space="0" w:color="auto"/>
                  </w:divBdr>
                </w:div>
                <w:div w:id="453524481">
                  <w:marLeft w:val="640"/>
                  <w:marRight w:val="0"/>
                  <w:marTop w:val="0"/>
                  <w:marBottom w:val="0"/>
                  <w:divBdr>
                    <w:top w:val="none" w:sz="0" w:space="0" w:color="auto"/>
                    <w:left w:val="none" w:sz="0" w:space="0" w:color="auto"/>
                    <w:bottom w:val="none" w:sz="0" w:space="0" w:color="auto"/>
                    <w:right w:val="none" w:sz="0" w:space="0" w:color="auto"/>
                  </w:divBdr>
                </w:div>
                <w:div w:id="69431806">
                  <w:marLeft w:val="640"/>
                  <w:marRight w:val="0"/>
                  <w:marTop w:val="0"/>
                  <w:marBottom w:val="0"/>
                  <w:divBdr>
                    <w:top w:val="none" w:sz="0" w:space="0" w:color="auto"/>
                    <w:left w:val="none" w:sz="0" w:space="0" w:color="auto"/>
                    <w:bottom w:val="none" w:sz="0" w:space="0" w:color="auto"/>
                    <w:right w:val="none" w:sz="0" w:space="0" w:color="auto"/>
                  </w:divBdr>
                </w:div>
                <w:div w:id="1248610997">
                  <w:marLeft w:val="640"/>
                  <w:marRight w:val="0"/>
                  <w:marTop w:val="0"/>
                  <w:marBottom w:val="0"/>
                  <w:divBdr>
                    <w:top w:val="none" w:sz="0" w:space="0" w:color="auto"/>
                    <w:left w:val="none" w:sz="0" w:space="0" w:color="auto"/>
                    <w:bottom w:val="none" w:sz="0" w:space="0" w:color="auto"/>
                    <w:right w:val="none" w:sz="0" w:space="0" w:color="auto"/>
                  </w:divBdr>
                </w:div>
                <w:div w:id="295452261">
                  <w:marLeft w:val="640"/>
                  <w:marRight w:val="0"/>
                  <w:marTop w:val="0"/>
                  <w:marBottom w:val="0"/>
                  <w:divBdr>
                    <w:top w:val="none" w:sz="0" w:space="0" w:color="auto"/>
                    <w:left w:val="none" w:sz="0" w:space="0" w:color="auto"/>
                    <w:bottom w:val="none" w:sz="0" w:space="0" w:color="auto"/>
                    <w:right w:val="none" w:sz="0" w:space="0" w:color="auto"/>
                  </w:divBdr>
                </w:div>
                <w:div w:id="1435978851">
                  <w:marLeft w:val="640"/>
                  <w:marRight w:val="0"/>
                  <w:marTop w:val="0"/>
                  <w:marBottom w:val="0"/>
                  <w:divBdr>
                    <w:top w:val="none" w:sz="0" w:space="0" w:color="auto"/>
                    <w:left w:val="none" w:sz="0" w:space="0" w:color="auto"/>
                    <w:bottom w:val="none" w:sz="0" w:space="0" w:color="auto"/>
                    <w:right w:val="none" w:sz="0" w:space="0" w:color="auto"/>
                  </w:divBdr>
                </w:div>
                <w:div w:id="397943333">
                  <w:marLeft w:val="640"/>
                  <w:marRight w:val="0"/>
                  <w:marTop w:val="0"/>
                  <w:marBottom w:val="0"/>
                  <w:divBdr>
                    <w:top w:val="none" w:sz="0" w:space="0" w:color="auto"/>
                    <w:left w:val="none" w:sz="0" w:space="0" w:color="auto"/>
                    <w:bottom w:val="none" w:sz="0" w:space="0" w:color="auto"/>
                    <w:right w:val="none" w:sz="0" w:space="0" w:color="auto"/>
                  </w:divBdr>
                </w:div>
                <w:div w:id="2075009081">
                  <w:marLeft w:val="640"/>
                  <w:marRight w:val="0"/>
                  <w:marTop w:val="0"/>
                  <w:marBottom w:val="0"/>
                  <w:divBdr>
                    <w:top w:val="none" w:sz="0" w:space="0" w:color="auto"/>
                    <w:left w:val="none" w:sz="0" w:space="0" w:color="auto"/>
                    <w:bottom w:val="none" w:sz="0" w:space="0" w:color="auto"/>
                    <w:right w:val="none" w:sz="0" w:space="0" w:color="auto"/>
                  </w:divBdr>
                </w:div>
                <w:div w:id="785125037">
                  <w:marLeft w:val="640"/>
                  <w:marRight w:val="0"/>
                  <w:marTop w:val="0"/>
                  <w:marBottom w:val="0"/>
                  <w:divBdr>
                    <w:top w:val="none" w:sz="0" w:space="0" w:color="auto"/>
                    <w:left w:val="none" w:sz="0" w:space="0" w:color="auto"/>
                    <w:bottom w:val="none" w:sz="0" w:space="0" w:color="auto"/>
                    <w:right w:val="none" w:sz="0" w:space="0" w:color="auto"/>
                  </w:divBdr>
                </w:div>
                <w:div w:id="537353435">
                  <w:marLeft w:val="640"/>
                  <w:marRight w:val="0"/>
                  <w:marTop w:val="0"/>
                  <w:marBottom w:val="0"/>
                  <w:divBdr>
                    <w:top w:val="none" w:sz="0" w:space="0" w:color="auto"/>
                    <w:left w:val="none" w:sz="0" w:space="0" w:color="auto"/>
                    <w:bottom w:val="none" w:sz="0" w:space="0" w:color="auto"/>
                    <w:right w:val="none" w:sz="0" w:space="0" w:color="auto"/>
                  </w:divBdr>
                </w:div>
                <w:div w:id="1318531677">
                  <w:marLeft w:val="640"/>
                  <w:marRight w:val="0"/>
                  <w:marTop w:val="0"/>
                  <w:marBottom w:val="0"/>
                  <w:divBdr>
                    <w:top w:val="none" w:sz="0" w:space="0" w:color="auto"/>
                    <w:left w:val="none" w:sz="0" w:space="0" w:color="auto"/>
                    <w:bottom w:val="none" w:sz="0" w:space="0" w:color="auto"/>
                    <w:right w:val="none" w:sz="0" w:space="0" w:color="auto"/>
                  </w:divBdr>
                </w:div>
                <w:div w:id="777408639">
                  <w:marLeft w:val="640"/>
                  <w:marRight w:val="0"/>
                  <w:marTop w:val="0"/>
                  <w:marBottom w:val="0"/>
                  <w:divBdr>
                    <w:top w:val="none" w:sz="0" w:space="0" w:color="auto"/>
                    <w:left w:val="none" w:sz="0" w:space="0" w:color="auto"/>
                    <w:bottom w:val="none" w:sz="0" w:space="0" w:color="auto"/>
                    <w:right w:val="none" w:sz="0" w:space="0" w:color="auto"/>
                  </w:divBdr>
                </w:div>
                <w:div w:id="633676075">
                  <w:marLeft w:val="640"/>
                  <w:marRight w:val="0"/>
                  <w:marTop w:val="0"/>
                  <w:marBottom w:val="0"/>
                  <w:divBdr>
                    <w:top w:val="none" w:sz="0" w:space="0" w:color="auto"/>
                    <w:left w:val="none" w:sz="0" w:space="0" w:color="auto"/>
                    <w:bottom w:val="none" w:sz="0" w:space="0" w:color="auto"/>
                    <w:right w:val="none" w:sz="0" w:space="0" w:color="auto"/>
                  </w:divBdr>
                </w:div>
                <w:div w:id="2121219856">
                  <w:marLeft w:val="640"/>
                  <w:marRight w:val="0"/>
                  <w:marTop w:val="0"/>
                  <w:marBottom w:val="0"/>
                  <w:divBdr>
                    <w:top w:val="none" w:sz="0" w:space="0" w:color="auto"/>
                    <w:left w:val="none" w:sz="0" w:space="0" w:color="auto"/>
                    <w:bottom w:val="none" w:sz="0" w:space="0" w:color="auto"/>
                    <w:right w:val="none" w:sz="0" w:space="0" w:color="auto"/>
                  </w:divBdr>
                </w:div>
                <w:div w:id="1910918052">
                  <w:marLeft w:val="640"/>
                  <w:marRight w:val="0"/>
                  <w:marTop w:val="0"/>
                  <w:marBottom w:val="0"/>
                  <w:divBdr>
                    <w:top w:val="none" w:sz="0" w:space="0" w:color="auto"/>
                    <w:left w:val="none" w:sz="0" w:space="0" w:color="auto"/>
                    <w:bottom w:val="none" w:sz="0" w:space="0" w:color="auto"/>
                    <w:right w:val="none" w:sz="0" w:space="0" w:color="auto"/>
                  </w:divBdr>
                </w:div>
                <w:div w:id="1601449833">
                  <w:marLeft w:val="640"/>
                  <w:marRight w:val="0"/>
                  <w:marTop w:val="0"/>
                  <w:marBottom w:val="0"/>
                  <w:divBdr>
                    <w:top w:val="none" w:sz="0" w:space="0" w:color="auto"/>
                    <w:left w:val="none" w:sz="0" w:space="0" w:color="auto"/>
                    <w:bottom w:val="none" w:sz="0" w:space="0" w:color="auto"/>
                    <w:right w:val="none" w:sz="0" w:space="0" w:color="auto"/>
                  </w:divBdr>
                </w:div>
                <w:div w:id="1862353425">
                  <w:marLeft w:val="640"/>
                  <w:marRight w:val="0"/>
                  <w:marTop w:val="0"/>
                  <w:marBottom w:val="0"/>
                  <w:divBdr>
                    <w:top w:val="none" w:sz="0" w:space="0" w:color="auto"/>
                    <w:left w:val="none" w:sz="0" w:space="0" w:color="auto"/>
                    <w:bottom w:val="none" w:sz="0" w:space="0" w:color="auto"/>
                    <w:right w:val="none" w:sz="0" w:space="0" w:color="auto"/>
                  </w:divBdr>
                </w:div>
                <w:div w:id="305596340">
                  <w:marLeft w:val="640"/>
                  <w:marRight w:val="0"/>
                  <w:marTop w:val="0"/>
                  <w:marBottom w:val="0"/>
                  <w:divBdr>
                    <w:top w:val="none" w:sz="0" w:space="0" w:color="auto"/>
                    <w:left w:val="none" w:sz="0" w:space="0" w:color="auto"/>
                    <w:bottom w:val="none" w:sz="0" w:space="0" w:color="auto"/>
                    <w:right w:val="none" w:sz="0" w:space="0" w:color="auto"/>
                  </w:divBdr>
                </w:div>
                <w:div w:id="181869647">
                  <w:marLeft w:val="640"/>
                  <w:marRight w:val="0"/>
                  <w:marTop w:val="0"/>
                  <w:marBottom w:val="0"/>
                  <w:divBdr>
                    <w:top w:val="none" w:sz="0" w:space="0" w:color="auto"/>
                    <w:left w:val="none" w:sz="0" w:space="0" w:color="auto"/>
                    <w:bottom w:val="none" w:sz="0" w:space="0" w:color="auto"/>
                    <w:right w:val="none" w:sz="0" w:space="0" w:color="auto"/>
                  </w:divBdr>
                </w:div>
                <w:div w:id="499544073">
                  <w:marLeft w:val="640"/>
                  <w:marRight w:val="0"/>
                  <w:marTop w:val="0"/>
                  <w:marBottom w:val="0"/>
                  <w:divBdr>
                    <w:top w:val="none" w:sz="0" w:space="0" w:color="auto"/>
                    <w:left w:val="none" w:sz="0" w:space="0" w:color="auto"/>
                    <w:bottom w:val="none" w:sz="0" w:space="0" w:color="auto"/>
                    <w:right w:val="none" w:sz="0" w:space="0" w:color="auto"/>
                  </w:divBdr>
                </w:div>
                <w:div w:id="1133600550">
                  <w:marLeft w:val="640"/>
                  <w:marRight w:val="0"/>
                  <w:marTop w:val="0"/>
                  <w:marBottom w:val="0"/>
                  <w:divBdr>
                    <w:top w:val="none" w:sz="0" w:space="0" w:color="auto"/>
                    <w:left w:val="none" w:sz="0" w:space="0" w:color="auto"/>
                    <w:bottom w:val="none" w:sz="0" w:space="0" w:color="auto"/>
                    <w:right w:val="none" w:sz="0" w:space="0" w:color="auto"/>
                  </w:divBdr>
                </w:div>
                <w:div w:id="1248419336">
                  <w:marLeft w:val="640"/>
                  <w:marRight w:val="0"/>
                  <w:marTop w:val="0"/>
                  <w:marBottom w:val="0"/>
                  <w:divBdr>
                    <w:top w:val="none" w:sz="0" w:space="0" w:color="auto"/>
                    <w:left w:val="none" w:sz="0" w:space="0" w:color="auto"/>
                    <w:bottom w:val="none" w:sz="0" w:space="0" w:color="auto"/>
                    <w:right w:val="none" w:sz="0" w:space="0" w:color="auto"/>
                  </w:divBdr>
                </w:div>
                <w:div w:id="1860468038">
                  <w:marLeft w:val="640"/>
                  <w:marRight w:val="0"/>
                  <w:marTop w:val="0"/>
                  <w:marBottom w:val="0"/>
                  <w:divBdr>
                    <w:top w:val="none" w:sz="0" w:space="0" w:color="auto"/>
                    <w:left w:val="none" w:sz="0" w:space="0" w:color="auto"/>
                    <w:bottom w:val="none" w:sz="0" w:space="0" w:color="auto"/>
                    <w:right w:val="none" w:sz="0" w:space="0" w:color="auto"/>
                  </w:divBdr>
                </w:div>
                <w:div w:id="611477269">
                  <w:marLeft w:val="640"/>
                  <w:marRight w:val="0"/>
                  <w:marTop w:val="0"/>
                  <w:marBottom w:val="0"/>
                  <w:divBdr>
                    <w:top w:val="none" w:sz="0" w:space="0" w:color="auto"/>
                    <w:left w:val="none" w:sz="0" w:space="0" w:color="auto"/>
                    <w:bottom w:val="none" w:sz="0" w:space="0" w:color="auto"/>
                    <w:right w:val="none" w:sz="0" w:space="0" w:color="auto"/>
                  </w:divBdr>
                </w:div>
                <w:div w:id="682362227">
                  <w:marLeft w:val="640"/>
                  <w:marRight w:val="0"/>
                  <w:marTop w:val="0"/>
                  <w:marBottom w:val="0"/>
                  <w:divBdr>
                    <w:top w:val="none" w:sz="0" w:space="0" w:color="auto"/>
                    <w:left w:val="none" w:sz="0" w:space="0" w:color="auto"/>
                    <w:bottom w:val="none" w:sz="0" w:space="0" w:color="auto"/>
                    <w:right w:val="none" w:sz="0" w:space="0" w:color="auto"/>
                  </w:divBdr>
                </w:div>
                <w:div w:id="506287570">
                  <w:marLeft w:val="640"/>
                  <w:marRight w:val="0"/>
                  <w:marTop w:val="0"/>
                  <w:marBottom w:val="0"/>
                  <w:divBdr>
                    <w:top w:val="none" w:sz="0" w:space="0" w:color="auto"/>
                    <w:left w:val="none" w:sz="0" w:space="0" w:color="auto"/>
                    <w:bottom w:val="none" w:sz="0" w:space="0" w:color="auto"/>
                    <w:right w:val="none" w:sz="0" w:space="0" w:color="auto"/>
                  </w:divBdr>
                </w:div>
                <w:div w:id="231353548">
                  <w:marLeft w:val="640"/>
                  <w:marRight w:val="0"/>
                  <w:marTop w:val="0"/>
                  <w:marBottom w:val="0"/>
                  <w:divBdr>
                    <w:top w:val="none" w:sz="0" w:space="0" w:color="auto"/>
                    <w:left w:val="none" w:sz="0" w:space="0" w:color="auto"/>
                    <w:bottom w:val="none" w:sz="0" w:space="0" w:color="auto"/>
                    <w:right w:val="none" w:sz="0" w:space="0" w:color="auto"/>
                  </w:divBdr>
                </w:div>
              </w:divsChild>
            </w:div>
            <w:div w:id="1544442490">
              <w:marLeft w:val="0"/>
              <w:marRight w:val="0"/>
              <w:marTop w:val="0"/>
              <w:marBottom w:val="0"/>
              <w:divBdr>
                <w:top w:val="none" w:sz="0" w:space="0" w:color="auto"/>
                <w:left w:val="none" w:sz="0" w:space="0" w:color="auto"/>
                <w:bottom w:val="none" w:sz="0" w:space="0" w:color="auto"/>
                <w:right w:val="none" w:sz="0" w:space="0" w:color="auto"/>
              </w:divBdr>
              <w:divsChild>
                <w:div w:id="469328588">
                  <w:marLeft w:val="640"/>
                  <w:marRight w:val="0"/>
                  <w:marTop w:val="0"/>
                  <w:marBottom w:val="0"/>
                  <w:divBdr>
                    <w:top w:val="none" w:sz="0" w:space="0" w:color="auto"/>
                    <w:left w:val="none" w:sz="0" w:space="0" w:color="auto"/>
                    <w:bottom w:val="none" w:sz="0" w:space="0" w:color="auto"/>
                    <w:right w:val="none" w:sz="0" w:space="0" w:color="auto"/>
                  </w:divBdr>
                </w:div>
                <w:div w:id="1092237595">
                  <w:marLeft w:val="640"/>
                  <w:marRight w:val="0"/>
                  <w:marTop w:val="0"/>
                  <w:marBottom w:val="0"/>
                  <w:divBdr>
                    <w:top w:val="none" w:sz="0" w:space="0" w:color="auto"/>
                    <w:left w:val="none" w:sz="0" w:space="0" w:color="auto"/>
                    <w:bottom w:val="none" w:sz="0" w:space="0" w:color="auto"/>
                    <w:right w:val="none" w:sz="0" w:space="0" w:color="auto"/>
                  </w:divBdr>
                </w:div>
                <w:div w:id="1389497032">
                  <w:marLeft w:val="640"/>
                  <w:marRight w:val="0"/>
                  <w:marTop w:val="0"/>
                  <w:marBottom w:val="0"/>
                  <w:divBdr>
                    <w:top w:val="none" w:sz="0" w:space="0" w:color="auto"/>
                    <w:left w:val="none" w:sz="0" w:space="0" w:color="auto"/>
                    <w:bottom w:val="none" w:sz="0" w:space="0" w:color="auto"/>
                    <w:right w:val="none" w:sz="0" w:space="0" w:color="auto"/>
                  </w:divBdr>
                </w:div>
                <w:div w:id="673610249">
                  <w:marLeft w:val="640"/>
                  <w:marRight w:val="0"/>
                  <w:marTop w:val="0"/>
                  <w:marBottom w:val="0"/>
                  <w:divBdr>
                    <w:top w:val="none" w:sz="0" w:space="0" w:color="auto"/>
                    <w:left w:val="none" w:sz="0" w:space="0" w:color="auto"/>
                    <w:bottom w:val="none" w:sz="0" w:space="0" w:color="auto"/>
                    <w:right w:val="none" w:sz="0" w:space="0" w:color="auto"/>
                  </w:divBdr>
                </w:div>
                <w:div w:id="1659071370">
                  <w:marLeft w:val="640"/>
                  <w:marRight w:val="0"/>
                  <w:marTop w:val="0"/>
                  <w:marBottom w:val="0"/>
                  <w:divBdr>
                    <w:top w:val="none" w:sz="0" w:space="0" w:color="auto"/>
                    <w:left w:val="none" w:sz="0" w:space="0" w:color="auto"/>
                    <w:bottom w:val="none" w:sz="0" w:space="0" w:color="auto"/>
                    <w:right w:val="none" w:sz="0" w:space="0" w:color="auto"/>
                  </w:divBdr>
                </w:div>
                <w:div w:id="1178732158">
                  <w:marLeft w:val="640"/>
                  <w:marRight w:val="0"/>
                  <w:marTop w:val="0"/>
                  <w:marBottom w:val="0"/>
                  <w:divBdr>
                    <w:top w:val="none" w:sz="0" w:space="0" w:color="auto"/>
                    <w:left w:val="none" w:sz="0" w:space="0" w:color="auto"/>
                    <w:bottom w:val="none" w:sz="0" w:space="0" w:color="auto"/>
                    <w:right w:val="none" w:sz="0" w:space="0" w:color="auto"/>
                  </w:divBdr>
                </w:div>
                <w:div w:id="174612133">
                  <w:marLeft w:val="640"/>
                  <w:marRight w:val="0"/>
                  <w:marTop w:val="0"/>
                  <w:marBottom w:val="0"/>
                  <w:divBdr>
                    <w:top w:val="none" w:sz="0" w:space="0" w:color="auto"/>
                    <w:left w:val="none" w:sz="0" w:space="0" w:color="auto"/>
                    <w:bottom w:val="none" w:sz="0" w:space="0" w:color="auto"/>
                    <w:right w:val="none" w:sz="0" w:space="0" w:color="auto"/>
                  </w:divBdr>
                </w:div>
                <w:div w:id="1897084576">
                  <w:marLeft w:val="640"/>
                  <w:marRight w:val="0"/>
                  <w:marTop w:val="0"/>
                  <w:marBottom w:val="0"/>
                  <w:divBdr>
                    <w:top w:val="none" w:sz="0" w:space="0" w:color="auto"/>
                    <w:left w:val="none" w:sz="0" w:space="0" w:color="auto"/>
                    <w:bottom w:val="none" w:sz="0" w:space="0" w:color="auto"/>
                    <w:right w:val="none" w:sz="0" w:space="0" w:color="auto"/>
                  </w:divBdr>
                </w:div>
                <w:div w:id="778261310">
                  <w:marLeft w:val="640"/>
                  <w:marRight w:val="0"/>
                  <w:marTop w:val="0"/>
                  <w:marBottom w:val="0"/>
                  <w:divBdr>
                    <w:top w:val="none" w:sz="0" w:space="0" w:color="auto"/>
                    <w:left w:val="none" w:sz="0" w:space="0" w:color="auto"/>
                    <w:bottom w:val="none" w:sz="0" w:space="0" w:color="auto"/>
                    <w:right w:val="none" w:sz="0" w:space="0" w:color="auto"/>
                  </w:divBdr>
                </w:div>
                <w:div w:id="13650037">
                  <w:marLeft w:val="640"/>
                  <w:marRight w:val="0"/>
                  <w:marTop w:val="0"/>
                  <w:marBottom w:val="0"/>
                  <w:divBdr>
                    <w:top w:val="none" w:sz="0" w:space="0" w:color="auto"/>
                    <w:left w:val="none" w:sz="0" w:space="0" w:color="auto"/>
                    <w:bottom w:val="none" w:sz="0" w:space="0" w:color="auto"/>
                    <w:right w:val="none" w:sz="0" w:space="0" w:color="auto"/>
                  </w:divBdr>
                </w:div>
                <w:div w:id="1429616016">
                  <w:marLeft w:val="640"/>
                  <w:marRight w:val="0"/>
                  <w:marTop w:val="0"/>
                  <w:marBottom w:val="0"/>
                  <w:divBdr>
                    <w:top w:val="none" w:sz="0" w:space="0" w:color="auto"/>
                    <w:left w:val="none" w:sz="0" w:space="0" w:color="auto"/>
                    <w:bottom w:val="none" w:sz="0" w:space="0" w:color="auto"/>
                    <w:right w:val="none" w:sz="0" w:space="0" w:color="auto"/>
                  </w:divBdr>
                </w:div>
                <w:div w:id="1867284395">
                  <w:marLeft w:val="640"/>
                  <w:marRight w:val="0"/>
                  <w:marTop w:val="0"/>
                  <w:marBottom w:val="0"/>
                  <w:divBdr>
                    <w:top w:val="none" w:sz="0" w:space="0" w:color="auto"/>
                    <w:left w:val="none" w:sz="0" w:space="0" w:color="auto"/>
                    <w:bottom w:val="none" w:sz="0" w:space="0" w:color="auto"/>
                    <w:right w:val="none" w:sz="0" w:space="0" w:color="auto"/>
                  </w:divBdr>
                </w:div>
                <w:div w:id="1814592115">
                  <w:marLeft w:val="640"/>
                  <w:marRight w:val="0"/>
                  <w:marTop w:val="0"/>
                  <w:marBottom w:val="0"/>
                  <w:divBdr>
                    <w:top w:val="none" w:sz="0" w:space="0" w:color="auto"/>
                    <w:left w:val="none" w:sz="0" w:space="0" w:color="auto"/>
                    <w:bottom w:val="none" w:sz="0" w:space="0" w:color="auto"/>
                    <w:right w:val="none" w:sz="0" w:space="0" w:color="auto"/>
                  </w:divBdr>
                </w:div>
                <w:div w:id="775833773">
                  <w:marLeft w:val="640"/>
                  <w:marRight w:val="0"/>
                  <w:marTop w:val="0"/>
                  <w:marBottom w:val="0"/>
                  <w:divBdr>
                    <w:top w:val="none" w:sz="0" w:space="0" w:color="auto"/>
                    <w:left w:val="none" w:sz="0" w:space="0" w:color="auto"/>
                    <w:bottom w:val="none" w:sz="0" w:space="0" w:color="auto"/>
                    <w:right w:val="none" w:sz="0" w:space="0" w:color="auto"/>
                  </w:divBdr>
                </w:div>
                <w:div w:id="549074332">
                  <w:marLeft w:val="640"/>
                  <w:marRight w:val="0"/>
                  <w:marTop w:val="0"/>
                  <w:marBottom w:val="0"/>
                  <w:divBdr>
                    <w:top w:val="none" w:sz="0" w:space="0" w:color="auto"/>
                    <w:left w:val="none" w:sz="0" w:space="0" w:color="auto"/>
                    <w:bottom w:val="none" w:sz="0" w:space="0" w:color="auto"/>
                    <w:right w:val="none" w:sz="0" w:space="0" w:color="auto"/>
                  </w:divBdr>
                </w:div>
                <w:div w:id="722368954">
                  <w:marLeft w:val="640"/>
                  <w:marRight w:val="0"/>
                  <w:marTop w:val="0"/>
                  <w:marBottom w:val="0"/>
                  <w:divBdr>
                    <w:top w:val="none" w:sz="0" w:space="0" w:color="auto"/>
                    <w:left w:val="none" w:sz="0" w:space="0" w:color="auto"/>
                    <w:bottom w:val="none" w:sz="0" w:space="0" w:color="auto"/>
                    <w:right w:val="none" w:sz="0" w:space="0" w:color="auto"/>
                  </w:divBdr>
                </w:div>
                <w:div w:id="161820776">
                  <w:marLeft w:val="640"/>
                  <w:marRight w:val="0"/>
                  <w:marTop w:val="0"/>
                  <w:marBottom w:val="0"/>
                  <w:divBdr>
                    <w:top w:val="none" w:sz="0" w:space="0" w:color="auto"/>
                    <w:left w:val="none" w:sz="0" w:space="0" w:color="auto"/>
                    <w:bottom w:val="none" w:sz="0" w:space="0" w:color="auto"/>
                    <w:right w:val="none" w:sz="0" w:space="0" w:color="auto"/>
                  </w:divBdr>
                </w:div>
                <w:div w:id="485559293">
                  <w:marLeft w:val="640"/>
                  <w:marRight w:val="0"/>
                  <w:marTop w:val="0"/>
                  <w:marBottom w:val="0"/>
                  <w:divBdr>
                    <w:top w:val="none" w:sz="0" w:space="0" w:color="auto"/>
                    <w:left w:val="none" w:sz="0" w:space="0" w:color="auto"/>
                    <w:bottom w:val="none" w:sz="0" w:space="0" w:color="auto"/>
                    <w:right w:val="none" w:sz="0" w:space="0" w:color="auto"/>
                  </w:divBdr>
                </w:div>
                <w:div w:id="1928951976">
                  <w:marLeft w:val="640"/>
                  <w:marRight w:val="0"/>
                  <w:marTop w:val="0"/>
                  <w:marBottom w:val="0"/>
                  <w:divBdr>
                    <w:top w:val="none" w:sz="0" w:space="0" w:color="auto"/>
                    <w:left w:val="none" w:sz="0" w:space="0" w:color="auto"/>
                    <w:bottom w:val="none" w:sz="0" w:space="0" w:color="auto"/>
                    <w:right w:val="none" w:sz="0" w:space="0" w:color="auto"/>
                  </w:divBdr>
                </w:div>
                <w:div w:id="2101097356">
                  <w:marLeft w:val="640"/>
                  <w:marRight w:val="0"/>
                  <w:marTop w:val="0"/>
                  <w:marBottom w:val="0"/>
                  <w:divBdr>
                    <w:top w:val="none" w:sz="0" w:space="0" w:color="auto"/>
                    <w:left w:val="none" w:sz="0" w:space="0" w:color="auto"/>
                    <w:bottom w:val="none" w:sz="0" w:space="0" w:color="auto"/>
                    <w:right w:val="none" w:sz="0" w:space="0" w:color="auto"/>
                  </w:divBdr>
                </w:div>
                <w:div w:id="661394443">
                  <w:marLeft w:val="640"/>
                  <w:marRight w:val="0"/>
                  <w:marTop w:val="0"/>
                  <w:marBottom w:val="0"/>
                  <w:divBdr>
                    <w:top w:val="none" w:sz="0" w:space="0" w:color="auto"/>
                    <w:left w:val="none" w:sz="0" w:space="0" w:color="auto"/>
                    <w:bottom w:val="none" w:sz="0" w:space="0" w:color="auto"/>
                    <w:right w:val="none" w:sz="0" w:space="0" w:color="auto"/>
                  </w:divBdr>
                </w:div>
                <w:div w:id="1959024422">
                  <w:marLeft w:val="640"/>
                  <w:marRight w:val="0"/>
                  <w:marTop w:val="0"/>
                  <w:marBottom w:val="0"/>
                  <w:divBdr>
                    <w:top w:val="none" w:sz="0" w:space="0" w:color="auto"/>
                    <w:left w:val="none" w:sz="0" w:space="0" w:color="auto"/>
                    <w:bottom w:val="none" w:sz="0" w:space="0" w:color="auto"/>
                    <w:right w:val="none" w:sz="0" w:space="0" w:color="auto"/>
                  </w:divBdr>
                </w:div>
                <w:div w:id="1582523103">
                  <w:marLeft w:val="640"/>
                  <w:marRight w:val="0"/>
                  <w:marTop w:val="0"/>
                  <w:marBottom w:val="0"/>
                  <w:divBdr>
                    <w:top w:val="none" w:sz="0" w:space="0" w:color="auto"/>
                    <w:left w:val="none" w:sz="0" w:space="0" w:color="auto"/>
                    <w:bottom w:val="none" w:sz="0" w:space="0" w:color="auto"/>
                    <w:right w:val="none" w:sz="0" w:space="0" w:color="auto"/>
                  </w:divBdr>
                </w:div>
                <w:div w:id="735325249">
                  <w:marLeft w:val="640"/>
                  <w:marRight w:val="0"/>
                  <w:marTop w:val="0"/>
                  <w:marBottom w:val="0"/>
                  <w:divBdr>
                    <w:top w:val="none" w:sz="0" w:space="0" w:color="auto"/>
                    <w:left w:val="none" w:sz="0" w:space="0" w:color="auto"/>
                    <w:bottom w:val="none" w:sz="0" w:space="0" w:color="auto"/>
                    <w:right w:val="none" w:sz="0" w:space="0" w:color="auto"/>
                  </w:divBdr>
                </w:div>
                <w:div w:id="1505316240">
                  <w:marLeft w:val="640"/>
                  <w:marRight w:val="0"/>
                  <w:marTop w:val="0"/>
                  <w:marBottom w:val="0"/>
                  <w:divBdr>
                    <w:top w:val="none" w:sz="0" w:space="0" w:color="auto"/>
                    <w:left w:val="none" w:sz="0" w:space="0" w:color="auto"/>
                    <w:bottom w:val="none" w:sz="0" w:space="0" w:color="auto"/>
                    <w:right w:val="none" w:sz="0" w:space="0" w:color="auto"/>
                  </w:divBdr>
                </w:div>
                <w:div w:id="558445800">
                  <w:marLeft w:val="640"/>
                  <w:marRight w:val="0"/>
                  <w:marTop w:val="0"/>
                  <w:marBottom w:val="0"/>
                  <w:divBdr>
                    <w:top w:val="none" w:sz="0" w:space="0" w:color="auto"/>
                    <w:left w:val="none" w:sz="0" w:space="0" w:color="auto"/>
                    <w:bottom w:val="none" w:sz="0" w:space="0" w:color="auto"/>
                    <w:right w:val="none" w:sz="0" w:space="0" w:color="auto"/>
                  </w:divBdr>
                </w:div>
                <w:div w:id="1047028589">
                  <w:marLeft w:val="640"/>
                  <w:marRight w:val="0"/>
                  <w:marTop w:val="0"/>
                  <w:marBottom w:val="0"/>
                  <w:divBdr>
                    <w:top w:val="none" w:sz="0" w:space="0" w:color="auto"/>
                    <w:left w:val="none" w:sz="0" w:space="0" w:color="auto"/>
                    <w:bottom w:val="none" w:sz="0" w:space="0" w:color="auto"/>
                    <w:right w:val="none" w:sz="0" w:space="0" w:color="auto"/>
                  </w:divBdr>
                </w:div>
                <w:div w:id="2116366368">
                  <w:marLeft w:val="640"/>
                  <w:marRight w:val="0"/>
                  <w:marTop w:val="0"/>
                  <w:marBottom w:val="0"/>
                  <w:divBdr>
                    <w:top w:val="none" w:sz="0" w:space="0" w:color="auto"/>
                    <w:left w:val="none" w:sz="0" w:space="0" w:color="auto"/>
                    <w:bottom w:val="none" w:sz="0" w:space="0" w:color="auto"/>
                    <w:right w:val="none" w:sz="0" w:space="0" w:color="auto"/>
                  </w:divBdr>
                </w:div>
                <w:div w:id="1333796900">
                  <w:marLeft w:val="640"/>
                  <w:marRight w:val="0"/>
                  <w:marTop w:val="0"/>
                  <w:marBottom w:val="0"/>
                  <w:divBdr>
                    <w:top w:val="none" w:sz="0" w:space="0" w:color="auto"/>
                    <w:left w:val="none" w:sz="0" w:space="0" w:color="auto"/>
                    <w:bottom w:val="none" w:sz="0" w:space="0" w:color="auto"/>
                    <w:right w:val="none" w:sz="0" w:space="0" w:color="auto"/>
                  </w:divBdr>
                </w:div>
                <w:div w:id="323507882">
                  <w:marLeft w:val="640"/>
                  <w:marRight w:val="0"/>
                  <w:marTop w:val="0"/>
                  <w:marBottom w:val="0"/>
                  <w:divBdr>
                    <w:top w:val="none" w:sz="0" w:space="0" w:color="auto"/>
                    <w:left w:val="none" w:sz="0" w:space="0" w:color="auto"/>
                    <w:bottom w:val="none" w:sz="0" w:space="0" w:color="auto"/>
                    <w:right w:val="none" w:sz="0" w:space="0" w:color="auto"/>
                  </w:divBdr>
                </w:div>
                <w:div w:id="1190412613">
                  <w:marLeft w:val="640"/>
                  <w:marRight w:val="0"/>
                  <w:marTop w:val="0"/>
                  <w:marBottom w:val="0"/>
                  <w:divBdr>
                    <w:top w:val="none" w:sz="0" w:space="0" w:color="auto"/>
                    <w:left w:val="none" w:sz="0" w:space="0" w:color="auto"/>
                    <w:bottom w:val="none" w:sz="0" w:space="0" w:color="auto"/>
                    <w:right w:val="none" w:sz="0" w:space="0" w:color="auto"/>
                  </w:divBdr>
                </w:div>
                <w:div w:id="78600407">
                  <w:marLeft w:val="640"/>
                  <w:marRight w:val="0"/>
                  <w:marTop w:val="0"/>
                  <w:marBottom w:val="0"/>
                  <w:divBdr>
                    <w:top w:val="none" w:sz="0" w:space="0" w:color="auto"/>
                    <w:left w:val="none" w:sz="0" w:space="0" w:color="auto"/>
                    <w:bottom w:val="none" w:sz="0" w:space="0" w:color="auto"/>
                    <w:right w:val="none" w:sz="0" w:space="0" w:color="auto"/>
                  </w:divBdr>
                </w:div>
                <w:div w:id="1432553606">
                  <w:marLeft w:val="640"/>
                  <w:marRight w:val="0"/>
                  <w:marTop w:val="0"/>
                  <w:marBottom w:val="0"/>
                  <w:divBdr>
                    <w:top w:val="none" w:sz="0" w:space="0" w:color="auto"/>
                    <w:left w:val="none" w:sz="0" w:space="0" w:color="auto"/>
                    <w:bottom w:val="none" w:sz="0" w:space="0" w:color="auto"/>
                    <w:right w:val="none" w:sz="0" w:space="0" w:color="auto"/>
                  </w:divBdr>
                </w:div>
                <w:div w:id="255721996">
                  <w:marLeft w:val="640"/>
                  <w:marRight w:val="0"/>
                  <w:marTop w:val="0"/>
                  <w:marBottom w:val="0"/>
                  <w:divBdr>
                    <w:top w:val="none" w:sz="0" w:space="0" w:color="auto"/>
                    <w:left w:val="none" w:sz="0" w:space="0" w:color="auto"/>
                    <w:bottom w:val="none" w:sz="0" w:space="0" w:color="auto"/>
                    <w:right w:val="none" w:sz="0" w:space="0" w:color="auto"/>
                  </w:divBdr>
                </w:div>
                <w:div w:id="2118986568">
                  <w:marLeft w:val="640"/>
                  <w:marRight w:val="0"/>
                  <w:marTop w:val="0"/>
                  <w:marBottom w:val="0"/>
                  <w:divBdr>
                    <w:top w:val="none" w:sz="0" w:space="0" w:color="auto"/>
                    <w:left w:val="none" w:sz="0" w:space="0" w:color="auto"/>
                    <w:bottom w:val="none" w:sz="0" w:space="0" w:color="auto"/>
                    <w:right w:val="none" w:sz="0" w:space="0" w:color="auto"/>
                  </w:divBdr>
                </w:div>
                <w:div w:id="1875533449">
                  <w:marLeft w:val="640"/>
                  <w:marRight w:val="0"/>
                  <w:marTop w:val="0"/>
                  <w:marBottom w:val="0"/>
                  <w:divBdr>
                    <w:top w:val="none" w:sz="0" w:space="0" w:color="auto"/>
                    <w:left w:val="none" w:sz="0" w:space="0" w:color="auto"/>
                    <w:bottom w:val="none" w:sz="0" w:space="0" w:color="auto"/>
                    <w:right w:val="none" w:sz="0" w:space="0" w:color="auto"/>
                  </w:divBdr>
                </w:div>
                <w:div w:id="1351178624">
                  <w:marLeft w:val="640"/>
                  <w:marRight w:val="0"/>
                  <w:marTop w:val="0"/>
                  <w:marBottom w:val="0"/>
                  <w:divBdr>
                    <w:top w:val="none" w:sz="0" w:space="0" w:color="auto"/>
                    <w:left w:val="none" w:sz="0" w:space="0" w:color="auto"/>
                    <w:bottom w:val="none" w:sz="0" w:space="0" w:color="auto"/>
                    <w:right w:val="none" w:sz="0" w:space="0" w:color="auto"/>
                  </w:divBdr>
                </w:div>
                <w:div w:id="854808126">
                  <w:marLeft w:val="640"/>
                  <w:marRight w:val="0"/>
                  <w:marTop w:val="0"/>
                  <w:marBottom w:val="0"/>
                  <w:divBdr>
                    <w:top w:val="none" w:sz="0" w:space="0" w:color="auto"/>
                    <w:left w:val="none" w:sz="0" w:space="0" w:color="auto"/>
                    <w:bottom w:val="none" w:sz="0" w:space="0" w:color="auto"/>
                    <w:right w:val="none" w:sz="0" w:space="0" w:color="auto"/>
                  </w:divBdr>
                </w:div>
                <w:div w:id="573979156">
                  <w:marLeft w:val="640"/>
                  <w:marRight w:val="0"/>
                  <w:marTop w:val="0"/>
                  <w:marBottom w:val="0"/>
                  <w:divBdr>
                    <w:top w:val="none" w:sz="0" w:space="0" w:color="auto"/>
                    <w:left w:val="none" w:sz="0" w:space="0" w:color="auto"/>
                    <w:bottom w:val="none" w:sz="0" w:space="0" w:color="auto"/>
                    <w:right w:val="none" w:sz="0" w:space="0" w:color="auto"/>
                  </w:divBdr>
                </w:div>
                <w:div w:id="706294980">
                  <w:marLeft w:val="640"/>
                  <w:marRight w:val="0"/>
                  <w:marTop w:val="0"/>
                  <w:marBottom w:val="0"/>
                  <w:divBdr>
                    <w:top w:val="none" w:sz="0" w:space="0" w:color="auto"/>
                    <w:left w:val="none" w:sz="0" w:space="0" w:color="auto"/>
                    <w:bottom w:val="none" w:sz="0" w:space="0" w:color="auto"/>
                    <w:right w:val="none" w:sz="0" w:space="0" w:color="auto"/>
                  </w:divBdr>
                </w:div>
                <w:div w:id="1336692414">
                  <w:marLeft w:val="640"/>
                  <w:marRight w:val="0"/>
                  <w:marTop w:val="0"/>
                  <w:marBottom w:val="0"/>
                  <w:divBdr>
                    <w:top w:val="none" w:sz="0" w:space="0" w:color="auto"/>
                    <w:left w:val="none" w:sz="0" w:space="0" w:color="auto"/>
                    <w:bottom w:val="none" w:sz="0" w:space="0" w:color="auto"/>
                    <w:right w:val="none" w:sz="0" w:space="0" w:color="auto"/>
                  </w:divBdr>
                </w:div>
              </w:divsChild>
            </w:div>
            <w:div w:id="538125513">
              <w:marLeft w:val="0"/>
              <w:marRight w:val="0"/>
              <w:marTop w:val="0"/>
              <w:marBottom w:val="0"/>
              <w:divBdr>
                <w:top w:val="none" w:sz="0" w:space="0" w:color="auto"/>
                <w:left w:val="none" w:sz="0" w:space="0" w:color="auto"/>
                <w:bottom w:val="none" w:sz="0" w:space="0" w:color="auto"/>
                <w:right w:val="none" w:sz="0" w:space="0" w:color="auto"/>
              </w:divBdr>
              <w:divsChild>
                <w:div w:id="789592031">
                  <w:marLeft w:val="640"/>
                  <w:marRight w:val="0"/>
                  <w:marTop w:val="0"/>
                  <w:marBottom w:val="0"/>
                  <w:divBdr>
                    <w:top w:val="none" w:sz="0" w:space="0" w:color="auto"/>
                    <w:left w:val="none" w:sz="0" w:space="0" w:color="auto"/>
                    <w:bottom w:val="none" w:sz="0" w:space="0" w:color="auto"/>
                    <w:right w:val="none" w:sz="0" w:space="0" w:color="auto"/>
                  </w:divBdr>
                </w:div>
                <w:div w:id="2067727311">
                  <w:marLeft w:val="640"/>
                  <w:marRight w:val="0"/>
                  <w:marTop w:val="0"/>
                  <w:marBottom w:val="0"/>
                  <w:divBdr>
                    <w:top w:val="none" w:sz="0" w:space="0" w:color="auto"/>
                    <w:left w:val="none" w:sz="0" w:space="0" w:color="auto"/>
                    <w:bottom w:val="none" w:sz="0" w:space="0" w:color="auto"/>
                    <w:right w:val="none" w:sz="0" w:space="0" w:color="auto"/>
                  </w:divBdr>
                </w:div>
                <w:div w:id="422648809">
                  <w:marLeft w:val="640"/>
                  <w:marRight w:val="0"/>
                  <w:marTop w:val="0"/>
                  <w:marBottom w:val="0"/>
                  <w:divBdr>
                    <w:top w:val="none" w:sz="0" w:space="0" w:color="auto"/>
                    <w:left w:val="none" w:sz="0" w:space="0" w:color="auto"/>
                    <w:bottom w:val="none" w:sz="0" w:space="0" w:color="auto"/>
                    <w:right w:val="none" w:sz="0" w:space="0" w:color="auto"/>
                  </w:divBdr>
                </w:div>
                <w:div w:id="1256402761">
                  <w:marLeft w:val="640"/>
                  <w:marRight w:val="0"/>
                  <w:marTop w:val="0"/>
                  <w:marBottom w:val="0"/>
                  <w:divBdr>
                    <w:top w:val="none" w:sz="0" w:space="0" w:color="auto"/>
                    <w:left w:val="none" w:sz="0" w:space="0" w:color="auto"/>
                    <w:bottom w:val="none" w:sz="0" w:space="0" w:color="auto"/>
                    <w:right w:val="none" w:sz="0" w:space="0" w:color="auto"/>
                  </w:divBdr>
                </w:div>
                <w:div w:id="369957506">
                  <w:marLeft w:val="640"/>
                  <w:marRight w:val="0"/>
                  <w:marTop w:val="0"/>
                  <w:marBottom w:val="0"/>
                  <w:divBdr>
                    <w:top w:val="none" w:sz="0" w:space="0" w:color="auto"/>
                    <w:left w:val="none" w:sz="0" w:space="0" w:color="auto"/>
                    <w:bottom w:val="none" w:sz="0" w:space="0" w:color="auto"/>
                    <w:right w:val="none" w:sz="0" w:space="0" w:color="auto"/>
                  </w:divBdr>
                </w:div>
                <w:div w:id="1865315781">
                  <w:marLeft w:val="640"/>
                  <w:marRight w:val="0"/>
                  <w:marTop w:val="0"/>
                  <w:marBottom w:val="0"/>
                  <w:divBdr>
                    <w:top w:val="none" w:sz="0" w:space="0" w:color="auto"/>
                    <w:left w:val="none" w:sz="0" w:space="0" w:color="auto"/>
                    <w:bottom w:val="none" w:sz="0" w:space="0" w:color="auto"/>
                    <w:right w:val="none" w:sz="0" w:space="0" w:color="auto"/>
                  </w:divBdr>
                </w:div>
                <w:div w:id="761996957">
                  <w:marLeft w:val="640"/>
                  <w:marRight w:val="0"/>
                  <w:marTop w:val="0"/>
                  <w:marBottom w:val="0"/>
                  <w:divBdr>
                    <w:top w:val="none" w:sz="0" w:space="0" w:color="auto"/>
                    <w:left w:val="none" w:sz="0" w:space="0" w:color="auto"/>
                    <w:bottom w:val="none" w:sz="0" w:space="0" w:color="auto"/>
                    <w:right w:val="none" w:sz="0" w:space="0" w:color="auto"/>
                  </w:divBdr>
                </w:div>
                <w:div w:id="1884051236">
                  <w:marLeft w:val="640"/>
                  <w:marRight w:val="0"/>
                  <w:marTop w:val="0"/>
                  <w:marBottom w:val="0"/>
                  <w:divBdr>
                    <w:top w:val="none" w:sz="0" w:space="0" w:color="auto"/>
                    <w:left w:val="none" w:sz="0" w:space="0" w:color="auto"/>
                    <w:bottom w:val="none" w:sz="0" w:space="0" w:color="auto"/>
                    <w:right w:val="none" w:sz="0" w:space="0" w:color="auto"/>
                  </w:divBdr>
                </w:div>
                <w:div w:id="592126649">
                  <w:marLeft w:val="640"/>
                  <w:marRight w:val="0"/>
                  <w:marTop w:val="0"/>
                  <w:marBottom w:val="0"/>
                  <w:divBdr>
                    <w:top w:val="none" w:sz="0" w:space="0" w:color="auto"/>
                    <w:left w:val="none" w:sz="0" w:space="0" w:color="auto"/>
                    <w:bottom w:val="none" w:sz="0" w:space="0" w:color="auto"/>
                    <w:right w:val="none" w:sz="0" w:space="0" w:color="auto"/>
                  </w:divBdr>
                </w:div>
                <w:div w:id="556432958">
                  <w:marLeft w:val="640"/>
                  <w:marRight w:val="0"/>
                  <w:marTop w:val="0"/>
                  <w:marBottom w:val="0"/>
                  <w:divBdr>
                    <w:top w:val="none" w:sz="0" w:space="0" w:color="auto"/>
                    <w:left w:val="none" w:sz="0" w:space="0" w:color="auto"/>
                    <w:bottom w:val="none" w:sz="0" w:space="0" w:color="auto"/>
                    <w:right w:val="none" w:sz="0" w:space="0" w:color="auto"/>
                  </w:divBdr>
                </w:div>
                <w:div w:id="1334258419">
                  <w:marLeft w:val="640"/>
                  <w:marRight w:val="0"/>
                  <w:marTop w:val="0"/>
                  <w:marBottom w:val="0"/>
                  <w:divBdr>
                    <w:top w:val="none" w:sz="0" w:space="0" w:color="auto"/>
                    <w:left w:val="none" w:sz="0" w:space="0" w:color="auto"/>
                    <w:bottom w:val="none" w:sz="0" w:space="0" w:color="auto"/>
                    <w:right w:val="none" w:sz="0" w:space="0" w:color="auto"/>
                  </w:divBdr>
                </w:div>
                <w:div w:id="1054503999">
                  <w:marLeft w:val="640"/>
                  <w:marRight w:val="0"/>
                  <w:marTop w:val="0"/>
                  <w:marBottom w:val="0"/>
                  <w:divBdr>
                    <w:top w:val="none" w:sz="0" w:space="0" w:color="auto"/>
                    <w:left w:val="none" w:sz="0" w:space="0" w:color="auto"/>
                    <w:bottom w:val="none" w:sz="0" w:space="0" w:color="auto"/>
                    <w:right w:val="none" w:sz="0" w:space="0" w:color="auto"/>
                  </w:divBdr>
                </w:div>
                <w:div w:id="867335866">
                  <w:marLeft w:val="640"/>
                  <w:marRight w:val="0"/>
                  <w:marTop w:val="0"/>
                  <w:marBottom w:val="0"/>
                  <w:divBdr>
                    <w:top w:val="none" w:sz="0" w:space="0" w:color="auto"/>
                    <w:left w:val="none" w:sz="0" w:space="0" w:color="auto"/>
                    <w:bottom w:val="none" w:sz="0" w:space="0" w:color="auto"/>
                    <w:right w:val="none" w:sz="0" w:space="0" w:color="auto"/>
                  </w:divBdr>
                </w:div>
                <w:div w:id="1515873892">
                  <w:marLeft w:val="640"/>
                  <w:marRight w:val="0"/>
                  <w:marTop w:val="0"/>
                  <w:marBottom w:val="0"/>
                  <w:divBdr>
                    <w:top w:val="none" w:sz="0" w:space="0" w:color="auto"/>
                    <w:left w:val="none" w:sz="0" w:space="0" w:color="auto"/>
                    <w:bottom w:val="none" w:sz="0" w:space="0" w:color="auto"/>
                    <w:right w:val="none" w:sz="0" w:space="0" w:color="auto"/>
                  </w:divBdr>
                </w:div>
                <w:div w:id="832070311">
                  <w:marLeft w:val="640"/>
                  <w:marRight w:val="0"/>
                  <w:marTop w:val="0"/>
                  <w:marBottom w:val="0"/>
                  <w:divBdr>
                    <w:top w:val="none" w:sz="0" w:space="0" w:color="auto"/>
                    <w:left w:val="none" w:sz="0" w:space="0" w:color="auto"/>
                    <w:bottom w:val="none" w:sz="0" w:space="0" w:color="auto"/>
                    <w:right w:val="none" w:sz="0" w:space="0" w:color="auto"/>
                  </w:divBdr>
                </w:div>
                <w:div w:id="1477261669">
                  <w:marLeft w:val="640"/>
                  <w:marRight w:val="0"/>
                  <w:marTop w:val="0"/>
                  <w:marBottom w:val="0"/>
                  <w:divBdr>
                    <w:top w:val="none" w:sz="0" w:space="0" w:color="auto"/>
                    <w:left w:val="none" w:sz="0" w:space="0" w:color="auto"/>
                    <w:bottom w:val="none" w:sz="0" w:space="0" w:color="auto"/>
                    <w:right w:val="none" w:sz="0" w:space="0" w:color="auto"/>
                  </w:divBdr>
                </w:div>
                <w:div w:id="1938782259">
                  <w:marLeft w:val="640"/>
                  <w:marRight w:val="0"/>
                  <w:marTop w:val="0"/>
                  <w:marBottom w:val="0"/>
                  <w:divBdr>
                    <w:top w:val="none" w:sz="0" w:space="0" w:color="auto"/>
                    <w:left w:val="none" w:sz="0" w:space="0" w:color="auto"/>
                    <w:bottom w:val="none" w:sz="0" w:space="0" w:color="auto"/>
                    <w:right w:val="none" w:sz="0" w:space="0" w:color="auto"/>
                  </w:divBdr>
                </w:div>
                <w:div w:id="1595553184">
                  <w:marLeft w:val="640"/>
                  <w:marRight w:val="0"/>
                  <w:marTop w:val="0"/>
                  <w:marBottom w:val="0"/>
                  <w:divBdr>
                    <w:top w:val="none" w:sz="0" w:space="0" w:color="auto"/>
                    <w:left w:val="none" w:sz="0" w:space="0" w:color="auto"/>
                    <w:bottom w:val="none" w:sz="0" w:space="0" w:color="auto"/>
                    <w:right w:val="none" w:sz="0" w:space="0" w:color="auto"/>
                  </w:divBdr>
                </w:div>
                <w:div w:id="1343319668">
                  <w:marLeft w:val="640"/>
                  <w:marRight w:val="0"/>
                  <w:marTop w:val="0"/>
                  <w:marBottom w:val="0"/>
                  <w:divBdr>
                    <w:top w:val="none" w:sz="0" w:space="0" w:color="auto"/>
                    <w:left w:val="none" w:sz="0" w:space="0" w:color="auto"/>
                    <w:bottom w:val="none" w:sz="0" w:space="0" w:color="auto"/>
                    <w:right w:val="none" w:sz="0" w:space="0" w:color="auto"/>
                  </w:divBdr>
                </w:div>
                <w:div w:id="81030867">
                  <w:marLeft w:val="640"/>
                  <w:marRight w:val="0"/>
                  <w:marTop w:val="0"/>
                  <w:marBottom w:val="0"/>
                  <w:divBdr>
                    <w:top w:val="none" w:sz="0" w:space="0" w:color="auto"/>
                    <w:left w:val="none" w:sz="0" w:space="0" w:color="auto"/>
                    <w:bottom w:val="none" w:sz="0" w:space="0" w:color="auto"/>
                    <w:right w:val="none" w:sz="0" w:space="0" w:color="auto"/>
                  </w:divBdr>
                </w:div>
                <w:div w:id="906958238">
                  <w:marLeft w:val="640"/>
                  <w:marRight w:val="0"/>
                  <w:marTop w:val="0"/>
                  <w:marBottom w:val="0"/>
                  <w:divBdr>
                    <w:top w:val="none" w:sz="0" w:space="0" w:color="auto"/>
                    <w:left w:val="none" w:sz="0" w:space="0" w:color="auto"/>
                    <w:bottom w:val="none" w:sz="0" w:space="0" w:color="auto"/>
                    <w:right w:val="none" w:sz="0" w:space="0" w:color="auto"/>
                  </w:divBdr>
                </w:div>
                <w:div w:id="1276213148">
                  <w:marLeft w:val="640"/>
                  <w:marRight w:val="0"/>
                  <w:marTop w:val="0"/>
                  <w:marBottom w:val="0"/>
                  <w:divBdr>
                    <w:top w:val="none" w:sz="0" w:space="0" w:color="auto"/>
                    <w:left w:val="none" w:sz="0" w:space="0" w:color="auto"/>
                    <w:bottom w:val="none" w:sz="0" w:space="0" w:color="auto"/>
                    <w:right w:val="none" w:sz="0" w:space="0" w:color="auto"/>
                  </w:divBdr>
                </w:div>
                <w:div w:id="1444380507">
                  <w:marLeft w:val="640"/>
                  <w:marRight w:val="0"/>
                  <w:marTop w:val="0"/>
                  <w:marBottom w:val="0"/>
                  <w:divBdr>
                    <w:top w:val="none" w:sz="0" w:space="0" w:color="auto"/>
                    <w:left w:val="none" w:sz="0" w:space="0" w:color="auto"/>
                    <w:bottom w:val="none" w:sz="0" w:space="0" w:color="auto"/>
                    <w:right w:val="none" w:sz="0" w:space="0" w:color="auto"/>
                  </w:divBdr>
                </w:div>
                <w:div w:id="66194034">
                  <w:marLeft w:val="640"/>
                  <w:marRight w:val="0"/>
                  <w:marTop w:val="0"/>
                  <w:marBottom w:val="0"/>
                  <w:divBdr>
                    <w:top w:val="none" w:sz="0" w:space="0" w:color="auto"/>
                    <w:left w:val="none" w:sz="0" w:space="0" w:color="auto"/>
                    <w:bottom w:val="none" w:sz="0" w:space="0" w:color="auto"/>
                    <w:right w:val="none" w:sz="0" w:space="0" w:color="auto"/>
                  </w:divBdr>
                </w:div>
                <w:div w:id="991449989">
                  <w:marLeft w:val="640"/>
                  <w:marRight w:val="0"/>
                  <w:marTop w:val="0"/>
                  <w:marBottom w:val="0"/>
                  <w:divBdr>
                    <w:top w:val="none" w:sz="0" w:space="0" w:color="auto"/>
                    <w:left w:val="none" w:sz="0" w:space="0" w:color="auto"/>
                    <w:bottom w:val="none" w:sz="0" w:space="0" w:color="auto"/>
                    <w:right w:val="none" w:sz="0" w:space="0" w:color="auto"/>
                  </w:divBdr>
                </w:div>
                <w:div w:id="602030962">
                  <w:marLeft w:val="640"/>
                  <w:marRight w:val="0"/>
                  <w:marTop w:val="0"/>
                  <w:marBottom w:val="0"/>
                  <w:divBdr>
                    <w:top w:val="none" w:sz="0" w:space="0" w:color="auto"/>
                    <w:left w:val="none" w:sz="0" w:space="0" w:color="auto"/>
                    <w:bottom w:val="none" w:sz="0" w:space="0" w:color="auto"/>
                    <w:right w:val="none" w:sz="0" w:space="0" w:color="auto"/>
                  </w:divBdr>
                </w:div>
                <w:div w:id="383216939">
                  <w:marLeft w:val="640"/>
                  <w:marRight w:val="0"/>
                  <w:marTop w:val="0"/>
                  <w:marBottom w:val="0"/>
                  <w:divBdr>
                    <w:top w:val="none" w:sz="0" w:space="0" w:color="auto"/>
                    <w:left w:val="none" w:sz="0" w:space="0" w:color="auto"/>
                    <w:bottom w:val="none" w:sz="0" w:space="0" w:color="auto"/>
                    <w:right w:val="none" w:sz="0" w:space="0" w:color="auto"/>
                  </w:divBdr>
                </w:div>
                <w:div w:id="606276916">
                  <w:marLeft w:val="640"/>
                  <w:marRight w:val="0"/>
                  <w:marTop w:val="0"/>
                  <w:marBottom w:val="0"/>
                  <w:divBdr>
                    <w:top w:val="none" w:sz="0" w:space="0" w:color="auto"/>
                    <w:left w:val="none" w:sz="0" w:space="0" w:color="auto"/>
                    <w:bottom w:val="none" w:sz="0" w:space="0" w:color="auto"/>
                    <w:right w:val="none" w:sz="0" w:space="0" w:color="auto"/>
                  </w:divBdr>
                </w:div>
                <w:div w:id="126288366">
                  <w:marLeft w:val="640"/>
                  <w:marRight w:val="0"/>
                  <w:marTop w:val="0"/>
                  <w:marBottom w:val="0"/>
                  <w:divBdr>
                    <w:top w:val="none" w:sz="0" w:space="0" w:color="auto"/>
                    <w:left w:val="none" w:sz="0" w:space="0" w:color="auto"/>
                    <w:bottom w:val="none" w:sz="0" w:space="0" w:color="auto"/>
                    <w:right w:val="none" w:sz="0" w:space="0" w:color="auto"/>
                  </w:divBdr>
                </w:div>
                <w:div w:id="177741818">
                  <w:marLeft w:val="640"/>
                  <w:marRight w:val="0"/>
                  <w:marTop w:val="0"/>
                  <w:marBottom w:val="0"/>
                  <w:divBdr>
                    <w:top w:val="none" w:sz="0" w:space="0" w:color="auto"/>
                    <w:left w:val="none" w:sz="0" w:space="0" w:color="auto"/>
                    <w:bottom w:val="none" w:sz="0" w:space="0" w:color="auto"/>
                    <w:right w:val="none" w:sz="0" w:space="0" w:color="auto"/>
                  </w:divBdr>
                </w:div>
                <w:div w:id="1430731438">
                  <w:marLeft w:val="640"/>
                  <w:marRight w:val="0"/>
                  <w:marTop w:val="0"/>
                  <w:marBottom w:val="0"/>
                  <w:divBdr>
                    <w:top w:val="none" w:sz="0" w:space="0" w:color="auto"/>
                    <w:left w:val="none" w:sz="0" w:space="0" w:color="auto"/>
                    <w:bottom w:val="none" w:sz="0" w:space="0" w:color="auto"/>
                    <w:right w:val="none" w:sz="0" w:space="0" w:color="auto"/>
                  </w:divBdr>
                </w:div>
                <w:div w:id="1266421515">
                  <w:marLeft w:val="640"/>
                  <w:marRight w:val="0"/>
                  <w:marTop w:val="0"/>
                  <w:marBottom w:val="0"/>
                  <w:divBdr>
                    <w:top w:val="none" w:sz="0" w:space="0" w:color="auto"/>
                    <w:left w:val="none" w:sz="0" w:space="0" w:color="auto"/>
                    <w:bottom w:val="none" w:sz="0" w:space="0" w:color="auto"/>
                    <w:right w:val="none" w:sz="0" w:space="0" w:color="auto"/>
                  </w:divBdr>
                </w:div>
                <w:div w:id="561791129">
                  <w:marLeft w:val="640"/>
                  <w:marRight w:val="0"/>
                  <w:marTop w:val="0"/>
                  <w:marBottom w:val="0"/>
                  <w:divBdr>
                    <w:top w:val="none" w:sz="0" w:space="0" w:color="auto"/>
                    <w:left w:val="none" w:sz="0" w:space="0" w:color="auto"/>
                    <w:bottom w:val="none" w:sz="0" w:space="0" w:color="auto"/>
                    <w:right w:val="none" w:sz="0" w:space="0" w:color="auto"/>
                  </w:divBdr>
                </w:div>
                <w:div w:id="922689322">
                  <w:marLeft w:val="640"/>
                  <w:marRight w:val="0"/>
                  <w:marTop w:val="0"/>
                  <w:marBottom w:val="0"/>
                  <w:divBdr>
                    <w:top w:val="none" w:sz="0" w:space="0" w:color="auto"/>
                    <w:left w:val="none" w:sz="0" w:space="0" w:color="auto"/>
                    <w:bottom w:val="none" w:sz="0" w:space="0" w:color="auto"/>
                    <w:right w:val="none" w:sz="0" w:space="0" w:color="auto"/>
                  </w:divBdr>
                </w:div>
                <w:div w:id="674187184">
                  <w:marLeft w:val="640"/>
                  <w:marRight w:val="0"/>
                  <w:marTop w:val="0"/>
                  <w:marBottom w:val="0"/>
                  <w:divBdr>
                    <w:top w:val="none" w:sz="0" w:space="0" w:color="auto"/>
                    <w:left w:val="none" w:sz="0" w:space="0" w:color="auto"/>
                    <w:bottom w:val="none" w:sz="0" w:space="0" w:color="auto"/>
                    <w:right w:val="none" w:sz="0" w:space="0" w:color="auto"/>
                  </w:divBdr>
                </w:div>
                <w:div w:id="1125544207">
                  <w:marLeft w:val="640"/>
                  <w:marRight w:val="0"/>
                  <w:marTop w:val="0"/>
                  <w:marBottom w:val="0"/>
                  <w:divBdr>
                    <w:top w:val="none" w:sz="0" w:space="0" w:color="auto"/>
                    <w:left w:val="none" w:sz="0" w:space="0" w:color="auto"/>
                    <w:bottom w:val="none" w:sz="0" w:space="0" w:color="auto"/>
                    <w:right w:val="none" w:sz="0" w:space="0" w:color="auto"/>
                  </w:divBdr>
                </w:div>
                <w:div w:id="140511199">
                  <w:marLeft w:val="640"/>
                  <w:marRight w:val="0"/>
                  <w:marTop w:val="0"/>
                  <w:marBottom w:val="0"/>
                  <w:divBdr>
                    <w:top w:val="none" w:sz="0" w:space="0" w:color="auto"/>
                    <w:left w:val="none" w:sz="0" w:space="0" w:color="auto"/>
                    <w:bottom w:val="none" w:sz="0" w:space="0" w:color="auto"/>
                    <w:right w:val="none" w:sz="0" w:space="0" w:color="auto"/>
                  </w:divBdr>
                </w:div>
                <w:div w:id="275989314">
                  <w:marLeft w:val="640"/>
                  <w:marRight w:val="0"/>
                  <w:marTop w:val="0"/>
                  <w:marBottom w:val="0"/>
                  <w:divBdr>
                    <w:top w:val="none" w:sz="0" w:space="0" w:color="auto"/>
                    <w:left w:val="none" w:sz="0" w:space="0" w:color="auto"/>
                    <w:bottom w:val="none" w:sz="0" w:space="0" w:color="auto"/>
                    <w:right w:val="none" w:sz="0" w:space="0" w:color="auto"/>
                  </w:divBdr>
                </w:div>
                <w:div w:id="1404713834">
                  <w:marLeft w:val="640"/>
                  <w:marRight w:val="0"/>
                  <w:marTop w:val="0"/>
                  <w:marBottom w:val="0"/>
                  <w:divBdr>
                    <w:top w:val="none" w:sz="0" w:space="0" w:color="auto"/>
                    <w:left w:val="none" w:sz="0" w:space="0" w:color="auto"/>
                    <w:bottom w:val="none" w:sz="0" w:space="0" w:color="auto"/>
                    <w:right w:val="none" w:sz="0" w:space="0" w:color="auto"/>
                  </w:divBdr>
                </w:div>
                <w:div w:id="2103528194">
                  <w:marLeft w:val="640"/>
                  <w:marRight w:val="0"/>
                  <w:marTop w:val="0"/>
                  <w:marBottom w:val="0"/>
                  <w:divBdr>
                    <w:top w:val="none" w:sz="0" w:space="0" w:color="auto"/>
                    <w:left w:val="none" w:sz="0" w:space="0" w:color="auto"/>
                    <w:bottom w:val="none" w:sz="0" w:space="0" w:color="auto"/>
                    <w:right w:val="none" w:sz="0" w:space="0" w:color="auto"/>
                  </w:divBdr>
                </w:div>
              </w:divsChild>
            </w:div>
            <w:div w:id="542523755">
              <w:marLeft w:val="0"/>
              <w:marRight w:val="0"/>
              <w:marTop w:val="0"/>
              <w:marBottom w:val="0"/>
              <w:divBdr>
                <w:top w:val="none" w:sz="0" w:space="0" w:color="auto"/>
                <w:left w:val="none" w:sz="0" w:space="0" w:color="auto"/>
                <w:bottom w:val="none" w:sz="0" w:space="0" w:color="auto"/>
                <w:right w:val="none" w:sz="0" w:space="0" w:color="auto"/>
              </w:divBdr>
              <w:divsChild>
                <w:div w:id="494106272">
                  <w:marLeft w:val="640"/>
                  <w:marRight w:val="0"/>
                  <w:marTop w:val="0"/>
                  <w:marBottom w:val="0"/>
                  <w:divBdr>
                    <w:top w:val="none" w:sz="0" w:space="0" w:color="auto"/>
                    <w:left w:val="none" w:sz="0" w:space="0" w:color="auto"/>
                    <w:bottom w:val="none" w:sz="0" w:space="0" w:color="auto"/>
                    <w:right w:val="none" w:sz="0" w:space="0" w:color="auto"/>
                  </w:divBdr>
                </w:div>
                <w:div w:id="83579820">
                  <w:marLeft w:val="640"/>
                  <w:marRight w:val="0"/>
                  <w:marTop w:val="0"/>
                  <w:marBottom w:val="0"/>
                  <w:divBdr>
                    <w:top w:val="none" w:sz="0" w:space="0" w:color="auto"/>
                    <w:left w:val="none" w:sz="0" w:space="0" w:color="auto"/>
                    <w:bottom w:val="none" w:sz="0" w:space="0" w:color="auto"/>
                    <w:right w:val="none" w:sz="0" w:space="0" w:color="auto"/>
                  </w:divBdr>
                </w:div>
                <w:div w:id="144591795">
                  <w:marLeft w:val="640"/>
                  <w:marRight w:val="0"/>
                  <w:marTop w:val="0"/>
                  <w:marBottom w:val="0"/>
                  <w:divBdr>
                    <w:top w:val="none" w:sz="0" w:space="0" w:color="auto"/>
                    <w:left w:val="none" w:sz="0" w:space="0" w:color="auto"/>
                    <w:bottom w:val="none" w:sz="0" w:space="0" w:color="auto"/>
                    <w:right w:val="none" w:sz="0" w:space="0" w:color="auto"/>
                  </w:divBdr>
                </w:div>
                <w:div w:id="1088305601">
                  <w:marLeft w:val="640"/>
                  <w:marRight w:val="0"/>
                  <w:marTop w:val="0"/>
                  <w:marBottom w:val="0"/>
                  <w:divBdr>
                    <w:top w:val="none" w:sz="0" w:space="0" w:color="auto"/>
                    <w:left w:val="none" w:sz="0" w:space="0" w:color="auto"/>
                    <w:bottom w:val="none" w:sz="0" w:space="0" w:color="auto"/>
                    <w:right w:val="none" w:sz="0" w:space="0" w:color="auto"/>
                  </w:divBdr>
                </w:div>
                <w:div w:id="799153335">
                  <w:marLeft w:val="640"/>
                  <w:marRight w:val="0"/>
                  <w:marTop w:val="0"/>
                  <w:marBottom w:val="0"/>
                  <w:divBdr>
                    <w:top w:val="none" w:sz="0" w:space="0" w:color="auto"/>
                    <w:left w:val="none" w:sz="0" w:space="0" w:color="auto"/>
                    <w:bottom w:val="none" w:sz="0" w:space="0" w:color="auto"/>
                    <w:right w:val="none" w:sz="0" w:space="0" w:color="auto"/>
                  </w:divBdr>
                </w:div>
                <w:div w:id="664821510">
                  <w:marLeft w:val="640"/>
                  <w:marRight w:val="0"/>
                  <w:marTop w:val="0"/>
                  <w:marBottom w:val="0"/>
                  <w:divBdr>
                    <w:top w:val="none" w:sz="0" w:space="0" w:color="auto"/>
                    <w:left w:val="none" w:sz="0" w:space="0" w:color="auto"/>
                    <w:bottom w:val="none" w:sz="0" w:space="0" w:color="auto"/>
                    <w:right w:val="none" w:sz="0" w:space="0" w:color="auto"/>
                  </w:divBdr>
                </w:div>
                <w:div w:id="510921082">
                  <w:marLeft w:val="640"/>
                  <w:marRight w:val="0"/>
                  <w:marTop w:val="0"/>
                  <w:marBottom w:val="0"/>
                  <w:divBdr>
                    <w:top w:val="none" w:sz="0" w:space="0" w:color="auto"/>
                    <w:left w:val="none" w:sz="0" w:space="0" w:color="auto"/>
                    <w:bottom w:val="none" w:sz="0" w:space="0" w:color="auto"/>
                    <w:right w:val="none" w:sz="0" w:space="0" w:color="auto"/>
                  </w:divBdr>
                </w:div>
                <w:div w:id="457794321">
                  <w:marLeft w:val="640"/>
                  <w:marRight w:val="0"/>
                  <w:marTop w:val="0"/>
                  <w:marBottom w:val="0"/>
                  <w:divBdr>
                    <w:top w:val="none" w:sz="0" w:space="0" w:color="auto"/>
                    <w:left w:val="none" w:sz="0" w:space="0" w:color="auto"/>
                    <w:bottom w:val="none" w:sz="0" w:space="0" w:color="auto"/>
                    <w:right w:val="none" w:sz="0" w:space="0" w:color="auto"/>
                  </w:divBdr>
                </w:div>
                <w:div w:id="790173170">
                  <w:marLeft w:val="640"/>
                  <w:marRight w:val="0"/>
                  <w:marTop w:val="0"/>
                  <w:marBottom w:val="0"/>
                  <w:divBdr>
                    <w:top w:val="none" w:sz="0" w:space="0" w:color="auto"/>
                    <w:left w:val="none" w:sz="0" w:space="0" w:color="auto"/>
                    <w:bottom w:val="none" w:sz="0" w:space="0" w:color="auto"/>
                    <w:right w:val="none" w:sz="0" w:space="0" w:color="auto"/>
                  </w:divBdr>
                </w:div>
                <w:div w:id="49573992">
                  <w:marLeft w:val="640"/>
                  <w:marRight w:val="0"/>
                  <w:marTop w:val="0"/>
                  <w:marBottom w:val="0"/>
                  <w:divBdr>
                    <w:top w:val="none" w:sz="0" w:space="0" w:color="auto"/>
                    <w:left w:val="none" w:sz="0" w:space="0" w:color="auto"/>
                    <w:bottom w:val="none" w:sz="0" w:space="0" w:color="auto"/>
                    <w:right w:val="none" w:sz="0" w:space="0" w:color="auto"/>
                  </w:divBdr>
                </w:div>
                <w:div w:id="1862236758">
                  <w:marLeft w:val="640"/>
                  <w:marRight w:val="0"/>
                  <w:marTop w:val="0"/>
                  <w:marBottom w:val="0"/>
                  <w:divBdr>
                    <w:top w:val="none" w:sz="0" w:space="0" w:color="auto"/>
                    <w:left w:val="none" w:sz="0" w:space="0" w:color="auto"/>
                    <w:bottom w:val="none" w:sz="0" w:space="0" w:color="auto"/>
                    <w:right w:val="none" w:sz="0" w:space="0" w:color="auto"/>
                  </w:divBdr>
                </w:div>
                <w:div w:id="1566060949">
                  <w:marLeft w:val="640"/>
                  <w:marRight w:val="0"/>
                  <w:marTop w:val="0"/>
                  <w:marBottom w:val="0"/>
                  <w:divBdr>
                    <w:top w:val="none" w:sz="0" w:space="0" w:color="auto"/>
                    <w:left w:val="none" w:sz="0" w:space="0" w:color="auto"/>
                    <w:bottom w:val="none" w:sz="0" w:space="0" w:color="auto"/>
                    <w:right w:val="none" w:sz="0" w:space="0" w:color="auto"/>
                  </w:divBdr>
                </w:div>
                <w:div w:id="1159420305">
                  <w:marLeft w:val="640"/>
                  <w:marRight w:val="0"/>
                  <w:marTop w:val="0"/>
                  <w:marBottom w:val="0"/>
                  <w:divBdr>
                    <w:top w:val="none" w:sz="0" w:space="0" w:color="auto"/>
                    <w:left w:val="none" w:sz="0" w:space="0" w:color="auto"/>
                    <w:bottom w:val="none" w:sz="0" w:space="0" w:color="auto"/>
                    <w:right w:val="none" w:sz="0" w:space="0" w:color="auto"/>
                  </w:divBdr>
                </w:div>
                <w:div w:id="602305057">
                  <w:marLeft w:val="640"/>
                  <w:marRight w:val="0"/>
                  <w:marTop w:val="0"/>
                  <w:marBottom w:val="0"/>
                  <w:divBdr>
                    <w:top w:val="none" w:sz="0" w:space="0" w:color="auto"/>
                    <w:left w:val="none" w:sz="0" w:space="0" w:color="auto"/>
                    <w:bottom w:val="none" w:sz="0" w:space="0" w:color="auto"/>
                    <w:right w:val="none" w:sz="0" w:space="0" w:color="auto"/>
                  </w:divBdr>
                </w:div>
                <w:div w:id="2128693777">
                  <w:marLeft w:val="640"/>
                  <w:marRight w:val="0"/>
                  <w:marTop w:val="0"/>
                  <w:marBottom w:val="0"/>
                  <w:divBdr>
                    <w:top w:val="none" w:sz="0" w:space="0" w:color="auto"/>
                    <w:left w:val="none" w:sz="0" w:space="0" w:color="auto"/>
                    <w:bottom w:val="none" w:sz="0" w:space="0" w:color="auto"/>
                    <w:right w:val="none" w:sz="0" w:space="0" w:color="auto"/>
                  </w:divBdr>
                </w:div>
                <w:div w:id="443616190">
                  <w:marLeft w:val="640"/>
                  <w:marRight w:val="0"/>
                  <w:marTop w:val="0"/>
                  <w:marBottom w:val="0"/>
                  <w:divBdr>
                    <w:top w:val="none" w:sz="0" w:space="0" w:color="auto"/>
                    <w:left w:val="none" w:sz="0" w:space="0" w:color="auto"/>
                    <w:bottom w:val="none" w:sz="0" w:space="0" w:color="auto"/>
                    <w:right w:val="none" w:sz="0" w:space="0" w:color="auto"/>
                  </w:divBdr>
                </w:div>
                <w:div w:id="286400193">
                  <w:marLeft w:val="640"/>
                  <w:marRight w:val="0"/>
                  <w:marTop w:val="0"/>
                  <w:marBottom w:val="0"/>
                  <w:divBdr>
                    <w:top w:val="none" w:sz="0" w:space="0" w:color="auto"/>
                    <w:left w:val="none" w:sz="0" w:space="0" w:color="auto"/>
                    <w:bottom w:val="none" w:sz="0" w:space="0" w:color="auto"/>
                    <w:right w:val="none" w:sz="0" w:space="0" w:color="auto"/>
                  </w:divBdr>
                </w:div>
                <w:div w:id="1619986257">
                  <w:marLeft w:val="640"/>
                  <w:marRight w:val="0"/>
                  <w:marTop w:val="0"/>
                  <w:marBottom w:val="0"/>
                  <w:divBdr>
                    <w:top w:val="none" w:sz="0" w:space="0" w:color="auto"/>
                    <w:left w:val="none" w:sz="0" w:space="0" w:color="auto"/>
                    <w:bottom w:val="none" w:sz="0" w:space="0" w:color="auto"/>
                    <w:right w:val="none" w:sz="0" w:space="0" w:color="auto"/>
                  </w:divBdr>
                </w:div>
                <w:div w:id="1255742913">
                  <w:marLeft w:val="640"/>
                  <w:marRight w:val="0"/>
                  <w:marTop w:val="0"/>
                  <w:marBottom w:val="0"/>
                  <w:divBdr>
                    <w:top w:val="none" w:sz="0" w:space="0" w:color="auto"/>
                    <w:left w:val="none" w:sz="0" w:space="0" w:color="auto"/>
                    <w:bottom w:val="none" w:sz="0" w:space="0" w:color="auto"/>
                    <w:right w:val="none" w:sz="0" w:space="0" w:color="auto"/>
                  </w:divBdr>
                </w:div>
                <w:div w:id="1958216113">
                  <w:marLeft w:val="640"/>
                  <w:marRight w:val="0"/>
                  <w:marTop w:val="0"/>
                  <w:marBottom w:val="0"/>
                  <w:divBdr>
                    <w:top w:val="none" w:sz="0" w:space="0" w:color="auto"/>
                    <w:left w:val="none" w:sz="0" w:space="0" w:color="auto"/>
                    <w:bottom w:val="none" w:sz="0" w:space="0" w:color="auto"/>
                    <w:right w:val="none" w:sz="0" w:space="0" w:color="auto"/>
                  </w:divBdr>
                </w:div>
                <w:div w:id="1994605156">
                  <w:marLeft w:val="640"/>
                  <w:marRight w:val="0"/>
                  <w:marTop w:val="0"/>
                  <w:marBottom w:val="0"/>
                  <w:divBdr>
                    <w:top w:val="none" w:sz="0" w:space="0" w:color="auto"/>
                    <w:left w:val="none" w:sz="0" w:space="0" w:color="auto"/>
                    <w:bottom w:val="none" w:sz="0" w:space="0" w:color="auto"/>
                    <w:right w:val="none" w:sz="0" w:space="0" w:color="auto"/>
                  </w:divBdr>
                </w:div>
                <w:div w:id="221527128">
                  <w:marLeft w:val="640"/>
                  <w:marRight w:val="0"/>
                  <w:marTop w:val="0"/>
                  <w:marBottom w:val="0"/>
                  <w:divBdr>
                    <w:top w:val="none" w:sz="0" w:space="0" w:color="auto"/>
                    <w:left w:val="none" w:sz="0" w:space="0" w:color="auto"/>
                    <w:bottom w:val="none" w:sz="0" w:space="0" w:color="auto"/>
                    <w:right w:val="none" w:sz="0" w:space="0" w:color="auto"/>
                  </w:divBdr>
                </w:div>
                <w:div w:id="147480055">
                  <w:marLeft w:val="640"/>
                  <w:marRight w:val="0"/>
                  <w:marTop w:val="0"/>
                  <w:marBottom w:val="0"/>
                  <w:divBdr>
                    <w:top w:val="none" w:sz="0" w:space="0" w:color="auto"/>
                    <w:left w:val="none" w:sz="0" w:space="0" w:color="auto"/>
                    <w:bottom w:val="none" w:sz="0" w:space="0" w:color="auto"/>
                    <w:right w:val="none" w:sz="0" w:space="0" w:color="auto"/>
                  </w:divBdr>
                </w:div>
                <w:div w:id="2027519054">
                  <w:marLeft w:val="640"/>
                  <w:marRight w:val="0"/>
                  <w:marTop w:val="0"/>
                  <w:marBottom w:val="0"/>
                  <w:divBdr>
                    <w:top w:val="none" w:sz="0" w:space="0" w:color="auto"/>
                    <w:left w:val="none" w:sz="0" w:space="0" w:color="auto"/>
                    <w:bottom w:val="none" w:sz="0" w:space="0" w:color="auto"/>
                    <w:right w:val="none" w:sz="0" w:space="0" w:color="auto"/>
                  </w:divBdr>
                </w:div>
                <w:div w:id="1730499692">
                  <w:marLeft w:val="640"/>
                  <w:marRight w:val="0"/>
                  <w:marTop w:val="0"/>
                  <w:marBottom w:val="0"/>
                  <w:divBdr>
                    <w:top w:val="none" w:sz="0" w:space="0" w:color="auto"/>
                    <w:left w:val="none" w:sz="0" w:space="0" w:color="auto"/>
                    <w:bottom w:val="none" w:sz="0" w:space="0" w:color="auto"/>
                    <w:right w:val="none" w:sz="0" w:space="0" w:color="auto"/>
                  </w:divBdr>
                </w:div>
                <w:div w:id="1594439378">
                  <w:marLeft w:val="640"/>
                  <w:marRight w:val="0"/>
                  <w:marTop w:val="0"/>
                  <w:marBottom w:val="0"/>
                  <w:divBdr>
                    <w:top w:val="none" w:sz="0" w:space="0" w:color="auto"/>
                    <w:left w:val="none" w:sz="0" w:space="0" w:color="auto"/>
                    <w:bottom w:val="none" w:sz="0" w:space="0" w:color="auto"/>
                    <w:right w:val="none" w:sz="0" w:space="0" w:color="auto"/>
                  </w:divBdr>
                </w:div>
                <w:div w:id="1029184518">
                  <w:marLeft w:val="640"/>
                  <w:marRight w:val="0"/>
                  <w:marTop w:val="0"/>
                  <w:marBottom w:val="0"/>
                  <w:divBdr>
                    <w:top w:val="none" w:sz="0" w:space="0" w:color="auto"/>
                    <w:left w:val="none" w:sz="0" w:space="0" w:color="auto"/>
                    <w:bottom w:val="none" w:sz="0" w:space="0" w:color="auto"/>
                    <w:right w:val="none" w:sz="0" w:space="0" w:color="auto"/>
                  </w:divBdr>
                </w:div>
                <w:div w:id="890384100">
                  <w:marLeft w:val="640"/>
                  <w:marRight w:val="0"/>
                  <w:marTop w:val="0"/>
                  <w:marBottom w:val="0"/>
                  <w:divBdr>
                    <w:top w:val="none" w:sz="0" w:space="0" w:color="auto"/>
                    <w:left w:val="none" w:sz="0" w:space="0" w:color="auto"/>
                    <w:bottom w:val="none" w:sz="0" w:space="0" w:color="auto"/>
                    <w:right w:val="none" w:sz="0" w:space="0" w:color="auto"/>
                  </w:divBdr>
                </w:div>
                <w:div w:id="67308394">
                  <w:marLeft w:val="640"/>
                  <w:marRight w:val="0"/>
                  <w:marTop w:val="0"/>
                  <w:marBottom w:val="0"/>
                  <w:divBdr>
                    <w:top w:val="none" w:sz="0" w:space="0" w:color="auto"/>
                    <w:left w:val="none" w:sz="0" w:space="0" w:color="auto"/>
                    <w:bottom w:val="none" w:sz="0" w:space="0" w:color="auto"/>
                    <w:right w:val="none" w:sz="0" w:space="0" w:color="auto"/>
                  </w:divBdr>
                </w:div>
                <w:div w:id="1799100821">
                  <w:marLeft w:val="640"/>
                  <w:marRight w:val="0"/>
                  <w:marTop w:val="0"/>
                  <w:marBottom w:val="0"/>
                  <w:divBdr>
                    <w:top w:val="none" w:sz="0" w:space="0" w:color="auto"/>
                    <w:left w:val="none" w:sz="0" w:space="0" w:color="auto"/>
                    <w:bottom w:val="none" w:sz="0" w:space="0" w:color="auto"/>
                    <w:right w:val="none" w:sz="0" w:space="0" w:color="auto"/>
                  </w:divBdr>
                </w:div>
                <w:div w:id="1901790516">
                  <w:marLeft w:val="640"/>
                  <w:marRight w:val="0"/>
                  <w:marTop w:val="0"/>
                  <w:marBottom w:val="0"/>
                  <w:divBdr>
                    <w:top w:val="none" w:sz="0" w:space="0" w:color="auto"/>
                    <w:left w:val="none" w:sz="0" w:space="0" w:color="auto"/>
                    <w:bottom w:val="none" w:sz="0" w:space="0" w:color="auto"/>
                    <w:right w:val="none" w:sz="0" w:space="0" w:color="auto"/>
                  </w:divBdr>
                </w:div>
                <w:div w:id="806316288">
                  <w:marLeft w:val="640"/>
                  <w:marRight w:val="0"/>
                  <w:marTop w:val="0"/>
                  <w:marBottom w:val="0"/>
                  <w:divBdr>
                    <w:top w:val="none" w:sz="0" w:space="0" w:color="auto"/>
                    <w:left w:val="none" w:sz="0" w:space="0" w:color="auto"/>
                    <w:bottom w:val="none" w:sz="0" w:space="0" w:color="auto"/>
                    <w:right w:val="none" w:sz="0" w:space="0" w:color="auto"/>
                  </w:divBdr>
                </w:div>
                <w:div w:id="1360544583">
                  <w:marLeft w:val="640"/>
                  <w:marRight w:val="0"/>
                  <w:marTop w:val="0"/>
                  <w:marBottom w:val="0"/>
                  <w:divBdr>
                    <w:top w:val="none" w:sz="0" w:space="0" w:color="auto"/>
                    <w:left w:val="none" w:sz="0" w:space="0" w:color="auto"/>
                    <w:bottom w:val="none" w:sz="0" w:space="0" w:color="auto"/>
                    <w:right w:val="none" w:sz="0" w:space="0" w:color="auto"/>
                  </w:divBdr>
                </w:div>
                <w:div w:id="554857084">
                  <w:marLeft w:val="640"/>
                  <w:marRight w:val="0"/>
                  <w:marTop w:val="0"/>
                  <w:marBottom w:val="0"/>
                  <w:divBdr>
                    <w:top w:val="none" w:sz="0" w:space="0" w:color="auto"/>
                    <w:left w:val="none" w:sz="0" w:space="0" w:color="auto"/>
                    <w:bottom w:val="none" w:sz="0" w:space="0" w:color="auto"/>
                    <w:right w:val="none" w:sz="0" w:space="0" w:color="auto"/>
                  </w:divBdr>
                </w:div>
                <w:div w:id="957446441">
                  <w:marLeft w:val="640"/>
                  <w:marRight w:val="0"/>
                  <w:marTop w:val="0"/>
                  <w:marBottom w:val="0"/>
                  <w:divBdr>
                    <w:top w:val="none" w:sz="0" w:space="0" w:color="auto"/>
                    <w:left w:val="none" w:sz="0" w:space="0" w:color="auto"/>
                    <w:bottom w:val="none" w:sz="0" w:space="0" w:color="auto"/>
                    <w:right w:val="none" w:sz="0" w:space="0" w:color="auto"/>
                  </w:divBdr>
                </w:div>
                <w:div w:id="1448430629">
                  <w:marLeft w:val="640"/>
                  <w:marRight w:val="0"/>
                  <w:marTop w:val="0"/>
                  <w:marBottom w:val="0"/>
                  <w:divBdr>
                    <w:top w:val="none" w:sz="0" w:space="0" w:color="auto"/>
                    <w:left w:val="none" w:sz="0" w:space="0" w:color="auto"/>
                    <w:bottom w:val="none" w:sz="0" w:space="0" w:color="auto"/>
                    <w:right w:val="none" w:sz="0" w:space="0" w:color="auto"/>
                  </w:divBdr>
                </w:div>
                <w:div w:id="1415858719">
                  <w:marLeft w:val="640"/>
                  <w:marRight w:val="0"/>
                  <w:marTop w:val="0"/>
                  <w:marBottom w:val="0"/>
                  <w:divBdr>
                    <w:top w:val="none" w:sz="0" w:space="0" w:color="auto"/>
                    <w:left w:val="none" w:sz="0" w:space="0" w:color="auto"/>
                    <w:bottom w:val="none" w:sz="0" w:space="0" w:color="auto"/>
                    <w:right w:val="none" w:sz="0" w:space="0" w:color="auto"/>
                  </w:divBdr>
                </w:div>
                <w:div w:id="655719059">
                  <w:marLeft w:val="640"/>
                  <w:marRight w:val="0"/>
                  <w:marTop w:val="0"/>
                  <w:marBottom w:val="0"/>
                  <w:divBdr>
                    <w:top w:val="none" w:sz="0" w:space="0" w:color="auto"/>
                    <w:left w:val="none" w:sz="0" w:space="0" w:color="auto"/>
                    <w:bottom w:val="none" w:sz="0" w:space="0" w:color="auto"/>
                    <w:right w:val="none" w:sz="0" w:space="0" w:color="auto"/>
                  </w:divBdr>
                </w:div>
                <w:div w:id="49159156">
                  <w:marLeft w:val="640"/>
                  <w:marRight w:val="0"/>
                  <w:marTop w:val="0"/>
                  <w:marBottom w:val="0"/>
                  <w:divBdr>
                    <w:top w:val="none" w:sz="0" w:space="0" w:color="auto"/>
                    <w:left w:val="none" w:sz="0" w:space="0" w:color="auto"/>
                    <w:bottom w:val="none" w:sz="0" w:space="0" w:color="auto"/>
                    <w:right w:val="none" w:sz="0" w:space="0" w:color="auto"/>
                  </w:divBdr>
                </w:div>
                <w:div w:id="1685280414">
                  <w:marLeft w:val="640"/>
                  <w:marRight w:val="0"/>
                  <w:marTop w:val="0"/>
                  <w:marBottom w:val="0"/>
                  <w:divBdr>
                    <w:top w:val="none" w:sz="0" w:space="0" w:color="auto"/>
                    <w:left w:val="none" w:sz="0" w:space="0" w:color="auto"/>
                    <w:bottom w:val="none" w:sz="0" w:space="0" w:color="auto"/>
                    <w:right w:val="none" w:sz="0" w:space="0" w:color="auto"/>
                  </w:divBdr>
                </w:div>
              </w:divsChild>
            </w:div>
            <w:div w:id="1245145101">
              <w:marLeft w:val="0"/>
              <w:marRight w:val="0"/>
              <w:marTop w:val="0"/>
              <w:marBottom w:val="0"/>
              <w:divBdr>
                <w:top w:val="none" w:sz="0" w:space="0" w:color="auto"/>
                <w:left w:val="none" w:sz="0" w:space="0" w:color="auto"/>
                <w:bottom w:val="none" w:sz="0" w:space="0" w:color="auto"/>
                <w:right w:val="none" w:sz="0" w:space="0" w:color="auto"/>
              </w:divBdr>
              <w:divsChild>
                <w:div w:id="2098011210">
                  <w:marLeft w:val="640"/>
                  <w:marRight w:val="0"/>
                  <w:marTop w:val="0"/>
                  <w:marBottom w:val="0"/>
                  <w:divBdr>
                    <w:top w:val="none" w:sz="0" w:space="0" w:color="auto"/>
                    <w:left w:val="none" w:sz="0" w:space="0" w:color="auto"/>
                    <w:bottom w:val="none" w:sz="0" w:space="0" w:color="auto"/>
                    <w:right w:val="none" w:sz="0" w:space="0" w:color="auto"/>
                  </w:divBdr>
                </w:div>
                <w:div w:id="1399552759">
                  <w:marLeft w:val="640"/>
                  <w:marRight w:val="0"/>
                  <w:marTop w:val="0"/>
                  <w:marBottom w:val="0"/>
                  <w:divBdr>
                    <w:top w:val="none" w:sz="0" w:space="0" w:color="auto"/>
                    <w:left w:val="none" w:sz="0" w:space="0" w:color="auto"/>
                    <w:bottom w:val="none" w:sz="0" w:space="0" w:color="auto"/>
                    <w:right w:val="none" w:sz="0" w:space="0" w:color="auto"/>
                  </w:divBdr>
                </w:div>
                <w:div w:id="2104952173">
                  <w:marLeft w:val="640"/>
                  <w:marRight w:val="0"/>
                  <w:marTop w:val="0"/>
                  <w:marBottom w:val="0"/>
                  <w:divBdr>
                    <w:top w:val="none" w:sz="0" w:space="0" w:color="auto"/>
                    <w:left w:val="none" w:sz="0" w:space="0" w:color="auto"/>
                    <w:bottom w:val="none" w:sz="0" w:space="0" w:color="auto"/>
                    <w:right w:val="none" w:sz="0" w:space="0" w:color="auto"/>
                  </w:divBdr>
                </w:div>
                <w:div w:id="824855434">
                  <w:marLeft w:val="640"/>
                  <w:marRight w:val="0"/>
                  <w:marTop w:val="0"/>
                  <w:marBottom w:val="0"/>
                  <w:divBdr>
                    <w:top w:val="none" w:sz="0" w:space="0" w:color="auto"/>
                    <w:left w:val="none" w:sz="0" w:space="0" w:color="auto"/>
                    <w:bottom w:val="none" w:sz="0" w:space="0" w:color="auto"/>
                    <w:right w:val="none" w:sz="0" w:space="0" w:color="auto"/>
                  </w:divBdr>
                </w:div>
                <w:div w:id="441649558">
                  <w:marLeft w:val="640"/>
                  <w:marRight w:val="0"/>
                  <w:marTop w:val="0"/>
                  <w:marBottom w:val="0"/>
                  <w:divBdr>
                    <w:top w:val="none" w:sz="0" w:space="0" w:color="auto"/>
                    <w:left w:val="none" w:sz="0" w:space="0" w:color="auto"/>
                    <w:bottom w:val="none" w:sz="0" w:space="0" w:color="auto"/>
                    <w:right w:val="none" w:sz="0" w:space="0" w:color="auto"/>
                  </w:divBdr>
                </w:div>
                <w:div w:id="1218853842">
                  <w:marLeft w:val="640"/>
                  <w:marRight w:val="0"/>
                  <w:marTop w:val="0"/>
                  <w:marBottom w:val="0"/>
                  <w:divBdr>
                    <w:top w:val="none" w:sz="0" w:space="0" w:color="auto"/>
                    <w:left w:val="none" w:sz="0" w:space="0" w:color="auto"/>
                    <w:bottom w:val="none" w:sz="0" w:space="0" w:color="auto"/>
                    <w:right w:val="none" w:sz="0" w:space="0" w:color="auto"/>
                  </w:divBdr>
                </w:div>
                <w:div w:id="69281625">
                  <w:marLeft w:val="640"/>
                  <w:marRight w:val="0"/>
                  <w:marTop w:val="0"/>
                  <w:marBottom w:val="0"/>
                  <w:divBdr>
                    <w:top w:val="none" w:sz="0" w:space="0" w:color="auto"/>
                    <w:left w:val="none" w:sz="0" w:space="0" w:color="auto"/>
                    <w:bottom w:val="none" w:sz="0" w:space="0" w:color="auto"/>
                    <w:right w:val="none" w:sz="0" w:space="0" w:color="auto"/>
                  </w:divBdr>
                </w:div>
                <w:div w:id="401148674">
                  <w:marLeft w:val="640"/>
                  <w:marRight w:val="0"/>
                  <w:marTop w:val="0"/>
                  <w:marBottom w:val="0"/>
                  <w:divBdr>
                    <w:top w:val="none" w:sz="0" w:space="0" w:color="auto"/>
                    <w:left w:val="none" w:sz="0" w:space="0" w:color="auto"/>
                    <w:bottom w:val="none" w:sz="0" w:space="0" w:color="auto"/>
                    <w:right w:val="none" w:sz="0" w:space="0" w:color="auto"/>
                  </w:divBdr>
                </w:div>
                <w:div w:id="1224828638">
                  <w:marLeft w:val="640"/>
                  <w:marRight w:val="0"/>
                  <w:marTop w:val="0"/>
                  <w:marBottom w:val="0"/>
                  <w:divBdr>
                    <w:top w:val="none" w:sz="0" w:space="0" w:color="auto"/>
                    <w:left w:val="none" w:sz="0" w:space="0" w:color="auto"/>
                    <w:bottom w:val="none" w:sz="0" w:space="0" w:color="auto"/>
                    <w:right w:val="none" w:sz="0" w:space="0" w:color="auto"/>
                  </w:divBdr>
                </w:div>
                <w:div w:id="136382321">
                  <w:marLeft w:val="640"/>
                  <w:marRight w:val="0"/>
                  <w:marTop w:val="0"/>
                  <w:marBottom w:val="0"/>
                  <w:divBdr>
                    <w:top w:val="none" w:sz="0" w:space="0" w:color="auto"/>
                    <w:left w:val="none" w:sz="0" w:space="0" w:color="auto"/>
                    <w:bottom w:val="none" w:sz="0" w:space="0" w:color="auto"/>
                    <w:right w:val="none" w:sz="0" w:space="0" w:color="auto"/>
                  </w:divBdr>
                </w:div>
                <w:div w:id="476469">
                  <w:marLeft w:val="640"/>
                  <w:marRight w:val="0"/>
                  <w:marTop w:val="0"/>
                  <w:marBottom w:val="0"/>
                  <w:divBdr>
                    <w:top w:val="none" w:sz="0" w:space="0" w:color="auto"/>
                    <w:left w:val="none" w:sz="0" w:space="0" w:color="auto"/>
                    <w:bottom w:val="none" w:sz="0" w:space="0" w:color="auto"/>
                    <w:right w:val="none" w:sz="0" w:space="0" w:color="auto"/>
                  </w:divBdr>
                </w:div>
                <w:div w:id="829639815">
                  <w:marLeft w:val="640"/>
                  <w:marRight w:val="0"/>
                  <w:marTop w:val="0"/>
                  <w:marBottom w:val="0"/>
                  <w:divBdr>
                    <w:top w:val="none" w:sz="0" w:space="0" w:color="auto"/>
                    <w:left w:val="none" w:sz="0" w:space="0" w:color="auto"/>
                    <w:bottom w:val="none" w:sz="0" w:space="0" w:color="auto"/>
                    <w:right w:val="none" w:sz="0" w:space="0" w:color="auto"/>
                  </w:divBdr>
                </w:div>
                <w:div w:id="1995986898">
                  <w:marLeft w:val="640"/>
                  <w:marRight w:val="0"/>
                  <w:marTop w:val="0"/>
                  <w:marBottom w:val="0"/>
                  <w:divBdr>
                    <w:top w:val="none" w:sz="0" w:space="0" w:color="auto"/>
                    <w:left w:val="none" w:sz="0" w:space="0" w:color="auto"/>
                    <w:bottom w:val="none" w:sz="0" w:space="0" w:color="auto"/>
                    <w:right w:val="none" w:sz="0" w:space="0" w:color="auto"/>
                  </w:divBdr>
                </w:div>
                <w:div w:id="1067530234">
                  <w:marLeft w:val="640"/>
                  <w:marRight w:val="0"/>
                  <w:marTop w:val="0"/>
                  <w:marBottom w:val="0"/>
                  <w:divBdr>
                    <w:top w:val="none" w:sz="0" w:space="0" w:color="auto"/>
                    <w:left w:val="none" w:sz="0" w:space="0" w:color="auto"/>
                    <w:bottom w:val="none" w:sz="0" w:space="0" w:color="auto"/>
                    <w:right w:val="none" w:sz="0" w:space="0" w:color="auto"/>
                  </w:divBdr>
                </w:div>
                <w:div w:id="353111973">
                  <w:marLeft w:val="640"/>
                  <w:marRight w:val="0"/>
                  <w:marTop w:val="0"/>
                  <w:marBottom w:val="0"/>
                  <w:divBdr>
                    <w:top w:val="none" w:sz="0" w:space="0" w:color="auto"/>
                    <w:left w:val="none" w:sz="0" w:space="0" w:color="auto"/>
                    <w:bottom w:val="none" w:sz="0" w:space="0" w:color="auto"/>
                    <w:right w:val="none" w:sz="0" w:space="0" w:color="auto"/>
                  </w:divBdr>
                </w:div>
                <w:div w:id="904804028">
                  <w:marLeft w:val="640"/>
                  <w:marRight w:val="0"/>
                  <w:marTop w:val="0"/>
                  <w:marBottom w:val="0"/>
                  <w:divBdr>
                    <w:top w:val="none" w:sz="0" w:space="0" w:color="auto"/>
                    <w:left w:val="none" w:sz="0" w:space="0" w:color="auto"/>
                    <w:bottom w:val="none" w:sz="0" w:space="0" w:color="auto"/>
                    <w:right w:val="none" w:sz="0" w:space="0" w:color="auto"/>
                  </w:divBdr>
                </w:div>
                <w:div w:id="1665281148">
                  <w:marLeft w:val="640"/>
                  <w:marRight w:val="0"/>
                  <w:marTop w:val="0"/>
                  <w:marBottom w:val="0"/>
                  <w:divBdr>
                    <w:top w:val="none" w:sz="0" w:space="0" w:color="auto"/>
                    <w:left w:val="none" w:sz="0" w:space="0" w:color="auto"/>
                    <w:bottom w:val="none" w:sz="0" w:space="0" w:color="auto"/>
                    <w:right w:val="none" w:sz="0" w:space="0" w:color="auto"/>
                  </w:divBdr>
                </w:div>
                <w:div w:id="624193968">
                  <w:marLeft w:val="640"/>
                  <w:marRight w:val="0"/>
                  <w:marTop w:val="0"/>
                  <w:marBottom w:val="0"/>
                  <w:divBdr>
                    <w:top w:val="none" w:sz="0" w:space="0" w:color="auto"/>
                    <w:left w:val="none" w:sz="0" w:space="0" w:color="auto"/>
                    <w:bottom w:val="none" w:sz="0" w:space="0" w:color="auto"/>
                    <w:right w:val="none" w:sz="0" w:space="0" w:color="auto"/>
                  </w:divBdr>
                </w:div>
                <w:div w:id="643199483">
                  <w:marLeft w:val="640"/>
                  <w:marRight w:val="0"/>
                  <w:marTop w:val="0"/>
                  <w:marBottom w:val="0"/>
                  <w:divBdr>
                    <w:top w:val="none" w:sz="0" w:space="0" w:color="auto"/>
                    <w:left w:val="none" w:sz="0" w:space="0" w:color="auto"/>
                    <w:bottom w:val="none" w:sz="0" w:space="0" w:color="auto"/>
                    <w:right w:val="none" w:sz="0" w:space="0" w:color="auto"/>
                  </w:divBdr>
                </w:div>
                <w:div w:id="1425371885">
                  <w:marLeft w:val="640"/>
                  <w:marRight w:val="0"/>
                  <w:marTop w:val="0"/>
                  <w:marBottom w:val="0"/>
                  <w:divBdr>
                    <w:top w:val="none" w:sz="0" w:space="0" w:color="auto"/>
                    <w:left w:val="none" w:sz="0" w:space="0" w:color="auto"/>
                    <w:bottom w:val="none" w:sz="0" w:space="0" w:color="auto"/>
                    <w:right w:val="none" w:sz="0" w:space="0" w:color="auto"/>
                  </w:divBdr>
                </w:div>
                <w:div w:id="190653438">
                  <w:marLeft w:val="640"/>
                  <w:marRight w:val="0"/>
                  <w:marTop w:val="0"/>
                  <w:marBottom w:val="0"/>
                  <w:divBdr>
                    <w:top w:val="none" w:sz="0" w:space="0" w:color="auto"/>
                    <w:left w:val="none" w:sz="0" w:space="0" w:color="auto"/>
                    <w:bottom w:val="none" w:sz="0" w:space="0" w:color="auto"/>
                    <w:right w:val="none" w:sz="0" w:space="0" w:color="auto"/>
                  </w:divBdr>
                </w:div>
                <w:div w:id="1277829819">
                  <w:marLeft w:val="640"/>
                  <w:marRight w:val="0"/>
                  <w:marTop w:val="0"/>
                  <w:marBottom w:val="0"/>
                  <w:divBdr>
                    <w:top w:val="none" w:sz="0" w:space="0" w:color="auto"/>
                    <w:left w:val="none" w:sz="0" w:space="0" w:color="auto"/>
                    <w:bottom w:val="none" w:sz="0" w:space="0" w:color="auto"/>
                    <w:right w:val="none" w:sz="0" w:space="0" w:color="auto"/>
                  </w:divBdr>
                </w:div>
                <w:div w:id="1967155061">
                  <w:marLeft w:val="640"/>
                  <w:marRight w:val="0"/>
                  <w:marTop w:val="0"/>
                  <w:marBottom w:val="0"/>
                  <w:divBdr>
                    <w:top w:val="none" w:sz="0" w:space="0" w:color="auto"/>
                    <w:left w:val="none" w:sz="0" w:space="0" w:color="auto"/>
                    <w:bottom w:val="none" w:sz="0" w:space="0" w:color="auto"/>
                    <w:right w:val="none" w:sz="0" w:space="0" w:color="auto"/>
                  </w:divBdr>
                </w:div>
                <w:div w:id="181433297">
                  <w:marLeft w:val="640"/>
                  <w:marRight w:val="0"/>
                  <w:marTop w:val="0"/>
                  <w:marBottom w:val="0"/>
                  <w:divBdr>
                    <w:top w:val="none" w:sz="0" w:space="0" w:color="auto"/>
                    <w:left w:val="none" w:sz="0" w:space="0" w:color="auto"/>
                    <w:bottom w:val="none" w:sz="0" w:space="0" w:color="auto"/>
                    <w:right w:val="none" w:sz="0" w:space="0" w:color="auto"/>
                  </w:divBdr>
                </w:div>
                <w:div w:id="944272002">
                  <w:marLeft w:val="640"/>
                  <w:marRight w:val="0"/>
                  <w:marTop w:val="0"/>
                  <w:marBottom w:val="0"/>
                  <w:divBdr>
                    <w:top w:val="none" w:sz="0" w:space="0" w:color="auto"/>
                    <w:left w:val="none" w:sz="0" w:space="0" w:color="auto"/>
                    <w:bottom w:val="none" w:sz="0" w:space="0" w:color="auto"/>
                    <w:right w:val="none" w:sz="0" w:space="0" w:color="auto"/>
                  </w:divBdr>
                </w:div>
                <w:div w:id="273827207">
                  <w:marLeft w:val="640"/>
                  <w:marRight w:val="0"/>
                  <w:marTop w:val="0"/>
                  <w:marBottom w:val="0"/>
                  <w:divBdr>
                    <w:top w:val="none" w:sz="0" w:space="0" w:color="auto"/>
                    <w:left w:val="none" w:sz="0" w:space="0" w:color="auto"/>
                    <w:bottom w:val="none" w:sz="0" w:space="0" w:color="auto"/>
                    <w:right w:val="none" w:sz="0" w:space="0" w:color="auto"/>
                  </w:divBdr>
                </w:div>
                <w:div w:id="1455638381">
                  <w:marLeft w:val="640"/>
                  <w:marRight w:val="0"/>
                  <w:marTop w:val="0"/>
                  <w:marBottom w:val="0"/>
                  <w:divBdr>
                    <w:top w:val="none" w:sz="0" w:space="0" w:color="auto"/>
                    <w:left w:val="none" w:sz="0" w:space="0" w:color="auto"/>
                    <w:bottom w:val="none" w:sz="0" w:space="0" w:color="auto"/>
                    <w:right w:val="none" w:sz="0" w:space="0" w:color="auto"/>
                  </w:divBdr>
                </w:div>
                <w:div w:id="817765023">
                  <w:marLeft w:val="640"/>
                  <w:marRight w:val="0"/>
                  <w:marTop w:val="0"/>
                  <w:marBottom w:val="0"/>
                  <w:divBdr>
                    <w:top w:val="none" w:sz="0" w:space="0" w:color="auto"/>
                    <w:left w:val="none" w:sz="0" w:space="0" w:color="auto"/>
                    <w:bottom w:val="none" w:sz="0" w:space="0" w:color="auto"/>
                    <w:right w:val="none" w:sz="0" w:space="0" w:color="auto"/>
                  </w:divBdr>
                </w:div>
                <w:div w:id="1271817108">
                  <w:marLeft w:val="640"/>
                  <w:marRight w:val="0"/>
                  <w:marTop w:val="0"/>
                  <w:marBottom w:val="0"/>
                  <w:divBdr>
                    <w:top w:val="none" w:sz="0" w:space="0" w:color="auto"/>
                    <w:left w:val="none" w:sz="0" w:space="0" w:color="auto"/>
                    <w:bottom w:val="none" w:sz="0" w:space="0" w:color="auto"/>
                    <w:right w:val="none" w:sz="0" w:space="0" w:color="auto"/>
                  </w:divBdr>
                </w:div>
                <w:div w:id="1533952395">
                  <w:marLeft w:val="640"/>
                  <w:marRight w:val="0"/>
                  <w:marTop w:val="0"/>
                  <w:marBottom w:val="0"/>
                  <w:divBdr>
                    <w:top w:val="none" w:sz="0" w:space="0" w:color="auto"/>
                    <w:left w:val="none" w:sz="0" w:space="0" w:color="auto"/>
                    <w:bottom w:val="none" w:sz="0" w:space="0" w:color="auto"/>
                    <w:right w:val="none" w:sz="0" w:space="0" w:color="auto"/>
                  </w:divBdr>
                </w:div>
                <w:div w:id="9919479">
                  <w:marLeft w:val="640"/>
                  <w:marRight w:val="0"/>
                  <w:marTop w:val="0"/>
                  <w:marBottom w:val="0"/>
                  <w:divBdr>
                    <w:top w:val="none" w:sz="0" w:space="0" w:color="auto"/>
                    <w:left w:val="none" w:sz="0" w:space="0" w:color="auto"/>
                    <w:bottom w:val="none" w:sz="0" w:space="0" w:color="auto"/>
                    <w:right w:val="none" w:sz="0" w:space="0" w:color="auto"/>
                  </w:divBdr>
                </w:div>
                <w:div w:id="1133056613">
                  <w:marLeft w:val="640"/>
                  <w:marRight w:val="0"/>
                  <w:marTop w:val="0"/>
                  <w:marBottom w:val="0"/>
                  <w:divBdr>
                    <w:top w:val="none" w:sz="0" w:space="0" w:color="auto"/>
                    <w:left w:val="none" w:sz="0" w:space="0" w:color="auto"/>
                    <w:bottom w:val="none" w:sz="0" w:space="0" w:color="auto"/>
                    <w:right w:val="none" w:sz="0" w:space="0" w:color="auto"/>
                  </w:divBdr>
                </w:div>
                <w:div w:id="791175334">
                  <w:marLeft w:val="640"/>
                  <w:marRight w:val="0"/>
                  <w:marTop w:val="0"/>
                  <w:marBottom w:val="0"/>
                  <w:divBdr>
                    <w:top w:val="none" w:sz="0" w:space="0" w:color="auto"/>
                    <w:left w:val="none" w:sz="0" w:space="0" w:color="auto"/>
                    <w:bottom w:val="none" w:sz="0" w:space="0" w:color="auto"/>
                    <w:right w:val="none" w:sz="0" w:space="0" w:color="auto"/>
                  </w:divBdr>
                </w:div>
                <w:div w:id="1973362770">
                  <w:marLeft w:val="640"/>
                  <w:marRight w:val="0"/>
                  <w:marTop w:val="0"/>
                  <w:marBottom w:val="0"/>
                  <w:divBdr>
                    <w:top w:val="none" w:sz="0" w:space="0" w:color="auto"/>
                    <w:left w:val="none" w:sz="0" w:space="0" w:color="auto"/>
                    <w:bottom w:val="none" w:sz="0" w:space="0" w:color="auto"/>
                    <w:right w:val="none" w:sz="0" w:space="0" w:color="auto"/>
                  </w:divBdr>
                </w:div>
                <w:div w:id="1963458665">
                  <w:marLeft w:val="640"/>
                  <w:marRight w:val="0"/>
                  <w:marTop w:val="0"/>
                  <w:marBottom w:val="0"/>
                  <w:divBdr>
                    <w:top w:val="none" w:sz="0" w:space="0" w:color="auto"/>
                    <w:left w:val="none" w:sz="0" w:space="0" w:color="auto"/>
                    <w:bottom w:val="none" w:sz="0" w:space="0" w:color="auto"/>
                    <w:right w:val="none" w:sz="0" w:space="0" w:color="auto"/>
                  </w:divBdr>
                </w:div>
                <w:div w:id="1457026802">
                  <w:marLeft w:val="640"/>
                  <w:marRight w:val="0"/>
                  <w:marTop w:val="0"/>
                  <w:marBottom w:val="0"/>
                  <w:divBdr>
                    <w:top w:val="none" w:sz="0" w:space="0" w:color="auto"/>
                    <w:left w:val="none" w:sz="0" w:space="0" w:color="auto"/>
                    <w:bottom w:val="none" w:sz="0" w:space="0" w:color="auto"/>
                    <w:right w:val="none" w:sz="0" w:space="0" w:color="auto"/>
                  </w:divBdr>
                </w:div>
                <w:div w:id="1086419661">
                  <w:marLeft w:val="640"/>
                  <w:marRight w:val="0"/>
                  <w:marTop w:val="0"/>
                  <w:marBottom w:val="0"/>
                  <w:divBdr>
                    <w:top w:val="none" w:sz="0" w:space="0" w:color="auto"/>
                    <w:left w:val="none" w:sz="0" w:space="0" w:color="auto"/>
                    <w:bottom w:val="none" w:sz="0" w:space="0" w:color="auto"/>
                    <w:right w:val="none" w:sz="0" w:space="0" w:color="auto"/>
                  </w:divBdr>
                </w:div>
                <w:div w:id="1150832110">
                  <w:marLeft w:val="640"/>
                  <w:marRight w:val="0"/>
                  <w:marTop w:val="0"/>
                  <w:marBottom w:val="0"/>
                  <w:divBdr>
                    <w:top w:val="none" w:sz="0" w:space="0" w:color="auto"/>
                    <w:left w:val="none" w:sz="0" w:space="0" w:color="auto"/>
                    <w:bottom w:val="none" w:sz="0" w:space="0" w:color="auto"/>
                    <w:right w:val="none" w:sz="0" w:space="0" w:color="auto"/>
                  </w:divBdr>
                </w:div>
                <w:div w:id="1005090192">
                  <w:marLeft w:val="640"/>
                  <w:marRight w:val="0"/>
                  <w:marTop w:val="0"/>
                  <w:marBottom w:val="0"/>
                  <w:divBdr>
                    <w:top w:val="none" w:sz="0" w:space="0" w:color="auto"/>
                    <w:left w:val="none" w:sz="0" w:space="0" w:color="auto"/>
                    <w:bottom w:val="none" w:sz="0" w:space="0" w:color="auto"/>
                    <w:right w:val="none" w:sz="0" w:space="0" w:color="auto"/>
                  </w:divBdr>
                </w:div>
                <w:div w:id="1269387882">
                  <w:marLeft w:val="640"/>
                  <w:marRight w:val="0"/>
                  <w:marTop w:val="0"/>
                  <w:marBottom w:val="0"/>
                  <w:divBdr>
                    <w:top w:val="none" w:sz="0" w:space="0" w:color="auto"/>
                    <w:left w:val="none" w:sz="0" w:space="0" w:color="auto"/>
                    <w:bottom w:val="none" w:sz="0" w:space="0" w:color="auto"/>
                    <w:right w:val="none" w:sz="0" w:space="0" w:color="auto"/>
                  </w:divBdr>
                </w:div>
              </w:divsChild>
            </w:div>
            <w:div w:id="1622806647">
              <w:marLeft w:val="0"/>
              <w:marRight w:val="0"/>
              <w:marTop w:val="0"/>
              <w:marBottom w:val="0"/>
              <w:divBdr>
                <w:top w:val="none" w:sz="0" w:space="0" w:color="auto"/>
                <w:left w:val="none" w:sz="0" w:space="0" w:color="auto"/>
                <w:bottom w:val="none" w:sz="0" w:space="0" w:color="auto"/>
                <w:right w:val="none" w:sz="0" w:space="0" w:color="auto"/>
              </w:divBdr>
              <w:divsChild>
                <w:div w:id="1943488979">
                  <w:marLeft w:val="640"/>
                  <w:marRight w:val="0"/>
                  <w:marTop w:val="0"/>
                  <w:marBottom w:val="0"/>
                  <w:divBdr>
                    <w:top w:val="none" w:sz="0" w:space="0" w:color="auto"/>
                    <w:left w:val="none" w:sz="0" w:space="0" w:color="auto"/>
                    <w:bottom w:val="none" w:sz="0" w:space="0" w:color="auto"/>
                    <w:right w:val="none" w:sz="0" w:space="0" w:color="auto"/>
                  </w:divBdr>
                </w:div>
                <w:div w:id="1395852071">
                  <w:marLeft w:val="640"/>
                  <w:marRight w:val="0"/>
                  <w:marTop w:val="0"/>
                  <w:marBottom w:val="0"/>
                  <w:divBdr>
                    <w:top w:val="none" w:sz="0" w:space="0" w:color="auto"/>
                    <w:left w:val="none" w:sz="0" w:space="0" w:color="auto"/>
                    <w:bottom w:val="none" w:sz="0" w:space="0" w:color="auto"/>
                    <w:right w:val="none" w:sz="0" w:space="0" w:color="auto"/>
                  </w:divBdr>
                </w:div>
                <w:div w:id="2016305254">
                  <w:marLeft w:val="640"/>
                  <w:marRight w:val="0"/>
                  <w:marTop w:val="0"/>
                  <w:marBottom w:val="0"/>
                  <w:divBdr>
                    <w:top w:val="none" w:sz="0" w:space="0" w:color="auto"/>
                    <w:left w:val="none" w:sz="0" w:space="0" w:color="auto"/>
                    <w:bottom w:val="none" w:sz="0" w:space="0" w:color="auto"/>
                    <w:right w:val="none" w:sz="0" w:space="0" w:color="auto"/>
                  </w:divBdr>
                </w:div>
                <w:div w:id="1297836074">
                  <w:marLeft w:val="640"/>
                  <w:marRight w:val="0"/>
                  <w:marTop w:val="0"/>
                  <w:marBottom w:val="0"/>
                  <w:divBdr>
                    <w:top w:val="none" w:sz="0" w:space="0" w:color="auto"/>
                    <w:left w:val="none" w:sz="0" w:space="0" w:color="auto"/>
                    <w:bottom w:val="none" w:sz="0" w:space="0" w:color="auto"/>
                    <w:right w:val="none" w:sz="0" w:space="0" w:color="auto"/>
                  </w:divBdr>
                </w:div>
                <w:div w:id="1258832517">
                  <w:marLeft w:val="640"/>
                  <w:marRight w:val="0"/>
                  <w:marTop w:val="0"/>
                  <w:marBottom w:val="0"/>
                  <w:divBdr>
                    <w:top w:val="none" w:sz="0" w:space="0" w:color="auto"/>
                    <w:left w:val="none" w:sz="0" w:space="0" w:color="auto"/>
                    <w:bottom w:val="none" w:sz="0" w:space="0" w:color="auto"/>
                    <w:right w:val="none" w:sz="0" w:space="0" w:color="auto"/>
                  </w:divBdr>
                </w:div>
                <w:div w:id="191304744">
                  <w:marLeft w:val="640"/>
                  <w:marRight w:val="0"/>
                  <w:marTop w:val="0"/>
                  <w:marBottom w:val="0"/>
                  <w:divBdr>
                    <w:top w:val="none" w:sz="0" w:space="0" w:color="auto"/>
                    <w:left w:val="none" w:sz="0" w:space="0" w:color="auto"/>
                    <w:bottom w:val="none" w:sz="0" w:space="0" w:color="auto"/>
                    <w:right w:val="none" w:sz="0" w:space="0" w:color="auto"/>
                  </w:divBdr>
                </w:div>
                <w:div w:id="1415322489">
                  <w:marLeft w:val="640"/>
                  <w:marRight w:val="0"/>
                  <w:marTop w:val="0"/>
                  <w:marBottom w:val="0"/>
                  <w:divBdr>
                    <w:top w:val="none" w:sz="0" w:space="0" w:color="auto"/>
                    <w:left w:val="none" w:sz="0" w:space="0" w:color="auto"/>
                    <w:bottom w:val="none" w:sz="0" w:space="0" w:color="auto"/>
                    <w:right w:val="none" w:sz="0" w:space="0" w:color="auto"/>
                  </w:divBdr>
                </w:div>
                <w:div w:id="293675650">
                  <w:marLeft w:val="640"/>
                  <w:marRight w:val="0"/>
                  <w:marTop w:val="0"/>
                  <w:marBottom w:val="0"/>
                  <w:divBdr>
                    <w:top w:val="none" w:sz="0" w:space="0" w:color="auto"/>
                    <w:left w:val="none" w:sz="0" w:space="0" w:color="auto"/>
                    <w:bottom w:val="none" w:sz="0" w:space="0" w:color="auto"/>
                    <w:right w:val="none" w:sz="0" w:space="0" w:color="auto"/>
                  </w:divBdr>
                </w:div>
                <w:div w:id="1488399491">
                  <w:marLeft w:val="640"/>
                  <w:marRight w:val="0"/>
                  <w:marTop w:val="0"/>
                  <w:marBottom w:val="0"/>
                  <w:divBdr>
                    <w:top w:val="none" w:sz="0" w:space="0" w:color="auto"/>
                    <w:left w:val="none" w:sz="0" w:space="0" w:color="auto"/>
                    <w:bottom w:val="none" w:sz="0" w:space="0" w:color="auto"/>
                    <w:right w:val="none" w:sz="0" w:space="0" w:color="auto"/>
                  </w:divBdr>
                </w:div>
                <w:div w:id="977875900">
                  <w:marLeft w:val="640"/>
                  <w:marRight w:val="0"/>
                  <w:marTop w:val="0"/>
                  <w:marBottom w:val="0"/>
                  <w:divBdr>
                    <w:top w:val="none" w:sz="0" w:space="0" w:color="auto"/>
                    <w:left w:val="none" w:sz="0" w:space="0" w:color="auto"/>
                    <w:bottom w:val="none" w:sz="0" w:space="0" w:color="auto"/>
                    <w:right w:val="none" w:sz="0" w:space="0" w:color="auto"/>
                  </w:divBdr>
                </w:div>
                <w:div w:id="1296178683">
                  <w:marLeft w:val="640"/>
                  <w:marRight w:val="0"/>
                  <w:marTop w:val="0"/>
                  <w:marBottom w:val="0"/>
                  <w:divBdr>
                    <w:top w:val="none" w:sz="0" w:space="0" w:color="auto"/>
                    <w:left w:val="none" w:sz="0" w:space="0" w:color="auto"/>
                    <w:bottom w:val="none" w:sz="0" w:space="0" w:color="auto"/>
                    <w:right w:val="none" w:sz="0" w:space="0" w:color="auto"/>
                  </w:divBdr>
                </w:div>
                <w:div w:id="1228298393">
                  <w:marLeft w:val="640"/>
                  <w:marRight w:val="0"/>
                  <w:marTop w:val="0"/>
                  <w:marBottom w:val="0"/>
                  <w:divBdr>
                    <w:top w:val="none" w:sz="0" w:space="0" w:color="auto"/>
                    <w:left w:val="none" w:sz="0" w:space="0" w:color="auto"/>
                    <w:bottom w:val="none" w:sz="0" w:space="0" w:color="auto"/>
                    <w:right w:val="none" w:sz="0" w:space="0" w:color="auto"/>
                  </w:divBdr>
                </w:div>
                <w:div w:id="106432020">
                  <w:marLeft w:val="640"/>
                  <w:marRight w:val="0"/>
                  <w:marTop w:val="0"/>
                  <w:marBottom w:val="0"/>
                  <w:divBdr>
                    <w:top w:val="none" w:sz="0" w:space="0" w:color="auto"/>
                    <w:left w:val="none" w:sz="0" w:space="0" w:color="auto"/>
                    <w:bottom w:val="none" w:sz="0" w:space="0" w:color="auto"/>
                    <w:right w:val="none" w:sz="0" w:space="0" w:color="auto"/>
                  </w:divBdr>
                </w:div>
                <w:div w:id="1129738371">
                  <w:marLeft w:val="640"/>
                  <w:marRight w:val="0"/>
                  <w:marTop w:val="0"/>
                  <w:marBottom w:val="0"/>
                  <w:divBdr>
                    <w:top w:val="none" w:sz="0" w:space="0" w:color="auto"/>
                    <w:left w:val="none" w:sz="0" w:space="0" w:color="auto"/>
                    <w:bottom w:val="none" w:sz="0" w:space="0" w:color="auto"/>
                    <w:right w:val="none" w:sz="0" w:space="0" w:color="auto"/>
                  </w:divBdr>
                </w:div>
                <w:div w:id="1843428589">
                  <w:marLeft w:val="640"/>
                  <w:marRight w:val="0"/>
                  <w:marTop w:val="0"/>
                  <w:marBottom w:val="0"/>
                  <w:divBdr>
                    <w:top w:val="none" w:sz="0" w:space="0" w:color="auto"/>
                    <w:left w:val="none" w:sz="0" w:space="0" w:color="auto"/>
                    <w:bottom w:val="none" w:sz="0" w:space="0" w:color="auto"/>
                    <w:right w:val="none" w:sz="0" w:space="0" w:color="auto"/>
                  </w:divBdr>
                </w:div>
                <w:div w:id="1014500984">
                  <w:marLeft w:val="640"/>
                  <w:marRight w:val="0"/>
                  <w:marTop w:val="0"/>
                  <w:marBottom w:val="0"/>
                  <w:divBdr>
                    <w:top w:val="none" w:sz="0" w:space="0" w:color="auto"/>
                    <w:left w:val="none" w:sz="0" w:space="0" w:color="auto"/>
                    <w:bottom w:val="none" w:sz="0" w:space="0" w:color="auto"/>
                    <w:right w:val="none" w:sz="0" w:space="0" w:color="auto"/>
                  </w:divBdr>
                </w:div>
                <w:div w:id="316694498">
                  <w:marLeft w:val="640"/>
                  <w:marRight w:val="0"/>
                  <w:marTop w:val="0"/>
                  <w:marBottom w:val="0"/>
                  <w:divBdr>
                    <w:top w:val="none" w:sz="0" w:space="0" w:color="auto"/>
                    <w:left w:val="none" w:sz="0" w:space="0" w:color="auto"/>
                    <w:bottom w:val="none" w:sz="0" w:space="0" w:color="auto"/>
                    <w:right w:val="none" w:sz="0" w:space="0" w:color="auto"/>
                  </w:divBdr>
                </w:div>
                <w:div w:id="2091733327">
                  <w:marLeft w:val="640"/>
                  <w:marRight w:val="0"/>
                  <w:marTop w:val="0"/>
                  <w:marBottom w:val="0"/>
                  <w:divBdr>
                    <w:top w:val="none" w:sz="0" w:space="0" w:color="auto"/>
                    <w:left w:val="none" w:sz="0" w:space="0" w:color="auto"/>
                    <w:bottom w:val="none" w:sz="0" w:space="0" w:color="auto"/>
                    <w:right w:val="none" w:sz="0" w:space="0" w:color="auto"/>
                  </w:divBdr>
                </w:div>
                <w:div w:id="1712849270">
                  <w:marLeft w:val="640"/>
                  <w:marRight w:val="0"/>
                  <w:marTop w:val="0"/>
                  <w:marBottom w:val="0"/>
                  <w:divBdr>
                    <w:top w:val="none" w:sz="0" w:space="0" w:color="auto"/>
                    <w:left w:val="none" w:sz="0" w:space="0" w:color="auto"/>
                    <w:bottom w:val="none" w:sz="0" w:space="0" w:color="auto"/>
                    <w:right w:val="none" w:sz="0" w:space="0" w:color="auto"/>
                  </w:divBdr>
                </w:div>
                <w:div w:id="90590654">
                  <w:marLeft w:val="640"/>
                  <w:marRight w:val="0"/>
                  <w:marTop w:val="0"/>
                  <w:marBottom w:val="0"/>
                  <w:divBdr>
                    <w:top w:val="none" w:sz="0" w:space="0" w:color="auto"/>
                    <w:left w:val="none" w:sz="0" w:space="0" w:color="auto"/>
                    <w:bottom w:val="none" w:sz="0" w:space="0" w:color="auto"/>
                    <w:right w:val="none" w:sz="0" w:space="0" w:color="auto"/>
                  </w:divBdr>
                </w:div>
                <w:div w:id="393241527">
                  <w:marLeft w:val="640"/>
                  <w:marRight w:val="0"/>
                  <w:marTop w:val="0"/>
                  <w:marBottom w:val="0"/>
                  <w:divBdr>
                    <w:top w:val="none" w:sz="0" w:space="0" w:color="auto"/>
                    <w:left w:val="none" w:sz="0" w:space="0" w:color="auto"/>
                    <w:bottom w:val="none" w:sz="0" w:space="0" w:color="auto"/>
                    <w:right w:val="none" w:sz="0" w:space="0" w:color="auto"/>
                  </w:divBdr>
                </w:div>
                <w:div w:id="468669326">
                  <w:marLeft w:val="640"/>
                  <w:marRight w:val="0"/>
                  <w:marTop w:val="0"/>
                  <w:marBottom w:val="0"/>
                  <w:divBdr>
                    <w:top w:val="none" w:sz="0" w:space="0" w:color="auto"/>
                    <w:left w:val="none" w:sz="0" w:space="0" w:color="auto"/>
                    <w:bottom w:val="none" w:sz="0" w:space="0" w:color="auto"/>
                    <w:right w:val="none" w:sz="0" w:space="0" w:color="auto"/>
                  </w:divBdr>
                </w:div>
                <w:div w:id="2106880695">
                  <w:marLeft w:val="640"/>
                  <w:marRight w:val="0"/>
                  <w:marTop w:val="0"/>
                  <w:marBottom w:val="0"/>
                  <w:divBdr>
                    <w:top w:val="none" w:sz="0" w:space="0" w:color="auto"/>
                    <w:left w:val="none" w:sz="0" w:space="0" w:color="auto"/>
                    <w:bottom w:val="none" w:sz="0" w:space="0" w:color="auto"/>
                    <w:right w:val="none" w:sz="0" w:space="0" w:color="auto"/>
                  </w:divBdr>
                </w:div>
                <w:div w:id="2123840023">
                  <w:marLeft w:val="640"/>
                  <w:marRight w:val="0"/>
                  <w:marTop w:val="0"/>
                  <w:marBottom w:val="0"/>
                  <w:divBdr>
                    <w:top w:val="none" w:sz="0" w:space="0" w:color="auto"/>
                    <w:left w:val="none" w:sz="0" w:space="0" w:color="auto"/>
                    <w:bottom w:val="none" w:sz="0" w:space="0" w:color="auto"/>
                    <w:right w:val="none" w:sz="0" w:space="0" w:color="auto"/>
                  </w:divBdr>
                </w:div>
                <w:div w:id="580336504">
                  <w:marLeft w:val="640"/>
                  <w:marRight w:val="0"/>
                  <w:marTop w:val="0"/>
                  <w:marBottom w:val="0"/>
                  <w:divBdr>
                    <w:top w:val="none" w:sz="0" w:space="0" w:color="auto"/>
                    <w:left w:val="none" w:sz="0" w:space="0" w:color="auto"/>
                    <w:bottom w:val="none" w:sz="0" w:space="0" w:color="auto"/>
                    <w:right w:val="none" w:sz="0" w:space="0" w:color="auto"/>
                  </w:divBdr>
                </w:div>
                <w:div w:id="247006084">
                  <w:marLeft w:val="640"/>
                  <w:marRight w:val="0"/>
                  <w:marTop w:val="0"/>
                  <w:marBottom w:val="0"/>
                  <w:divBdr>
                    <w:top w:val="none" w:sz="0" w:space="0" w:color="auto"/>
                    <w:left w:val="none" w:sz="0" w:space="0" w:color="auto"/>
                    <w:bottom w:val="none" w:sz="0" w:space="0" w:color="auto"/>
                    <w:right w:val="none" w:sz="0" w:space="0" w:color="auto"/>
                  </w:divBdr>
                </w:div>
                <w:div w:id="2055425806">
                  <w:marLeft w:val="640"/>
                  <w:marRight w:val="0"/>
                  <w:marTop w:val="0"/>
                  <w:marBottom w:val="0"/>
                  <w:divBdr>
                    <w:top w:val="none" w:sz="0" w:space="0" w:color="auto"/>
                    <w:left w:val="none" w:sz="0" w:space="0" w:color="auto"/>
                    <w:bottom w:val="none" w:sz="0" w:space="0" w:color="auto"/>
                    <w:right w:val="none" w:sz="0" w:space="0" w:color="auto"/>
                  </w:divBdr>
                </w:div>
                <w:div w:id="1624385408">
                  <w:marLeft w:val="640"/>
                  <w:marRight w:val="0"/>
                  <w:marTop w:val="0"/>
                  <w:marBottom w:val="0"/>
                  <w:divBdr>
                    <w:top w:val="none" w:sz="0" w:space="0" w:color="auto"/>
                    <w:left w:val="none" w:sz="0" w:space="0" w:color="auto"/>
                    <w:bottom w:val="none" w:sz="0" w:space="0" w:color="auto"/>
                    <w:right w:val="none" w:sz="0" w:space="0" w:color="auto"/>
                  </w:divBdr>
                </w:div>
                <w:div w:id="2084375429">
                  <w:marLeft w:val="640"/>
                  <w:marRight w:val="0"/>
                  <w:marTop w:val="0"/>
                  <w:marBottom w:val="0"/>
                  <w:divBdr>
                    <w:top w:val="none" w:sz="0" w:space="0" w:color="auto"/>
                    <w:left w:val="none" w:sz="0" w:space="0" w:color="auto"/>
                    <w:bottom w:val="none" w:sz="0" w:space="0" w:color="auto"/>
                    <w:right w:val="none" w:sz="0" w:space="0" w:color="auto"/>
                  </w:divBdr>
                </w:div>
                <w:div w:id="2101678548">
                  <w:marLeft w:val="640"/>
                  <w:marRight w:val="0"/>
                  <w:marTop w:val="0"/>
                  <w:marBottom w:val="0"/>
                  <w:divBdr>
                    <w:top w:val="none" w:sz="0" w:space="0" w:color="auto"/>
                    <w:left w:val="none" w:sz="0" w:space="0" w:color="auto"/>
                    <w:bottom w:val="none" w:sz="0" w:space="0" w:color="auto"/>
                    <w:right w:val="none" w:sz="0" w:space="0" w:color="auto"/>
                  </w:divBdr>
                </w:div>
                <w:div w:id="1854421079">
                  <w:marLeft w:val="640"/>
                  <w:marRight w:val="0"/>
                  <w:marTop w:val="0"/>
                  <w:marBottom w:val="0"/>
                  <w:divBdr>
                    <w:top w:val="none" w:sz="0" w:space="0" w:color="auto"/>
                    <w:left w:val="none" w:sz="0" w:space="0" w:color="auto"/>
                    <w:bottom w:val="none" w:sz="0" w:space="0" w:color="auto"/>
                    <w:right w:val="none" w:sz="0" w:space="0" w:color="auto"/>
                  </w:divBdr>
                </w:div>
                <w:div w:id="1817330694">
                  <w:marLeft w:val="640"/>
                  <w:marRight w:val="0"/>
                  <w:marTop w:val="0"/>
                  <w:marBottom w:val="0"/>
                  <w:divBdr>
                    <w:top w:val="none" w:sz="0" w:space="0" w:color="auto"/>
                    <w:left w:val="none" w:sz="0" w:space="0" w:color="auto"/>
                    <w:bottom w:val="none" w:sz="0" w:space="0" w:color="auto"/>
                    <w:right w:val="none" w:sz="0" w:space="0" w:color="auto"/>
                  </w:divBdr>
                </w:div>
                <w:div w:id="662926273">
                  <w:marLeft w:val="640"/>
                  <w:marRight w:val="0"/>
                  <w:marTop w:val="0"/>
                  <w:marBottom w:val="0"/>
                  <w:divBdr>
                    <w:top w:val="none" w:sz="0" w:space="0" w:color="auto"/>
                    <w:left w:val="none" w:sz="0" w:space="0" w:color="auto"/>
                    <w:bottom w:val="none" w:sz="0" w:space="0" w:color="auto"/>
                    <w:right w:val="none" w:sz="0" w:space="0" w:color="auto"/>
                  </w:divBdr>
                </w:div>
                <w:div w:id="1802577619">
                  <w:marLeft w:val="640"/>
                  <w:marRight w:val="0"/>
                  <w:marTop w:val="0"/>
                  <w:marBottom w:val="0"/>
                  <w:divBdr>
                    <w:top w:val="none" w:sz="0" w:space="0" w:color="auto"/>
                    <w:left w:val="none" w:sz="0" w:space="0" w:color="auto"/>
                    <w:bottom w:val="none" w:sz="0" w:space="0" w:color="auto"/>
                    <w:right w:val="none" w:sz="0" w:space="0" w:color="auto"/>
                  </w:divBdr>
                </w:div>
                <w:div w:id="290944807">
                  <w:marLeft w:val="640"/>
                  <w:marRight w:val="0"/>
                  <w:marTop w:val="0"/>
                  <w:marBottom w:val="0"/>
                  <w:divBdr>
                    <w:top w:val="none" w:sz="0" w:space="0" w:color="auto"/>
                    <w:left w:val="none" w:sz="0" w:space="0" w:color="auto"/>
                    <w:bottom w:val="none" w:sz="0" w:space="0" w:color="auto"/>
                    <w:right w:val="none" w:sz="0" w:space="0" w:color="auto"/>
                  </w:divBdr>
                </w:div>
                <w:div w:id="1190723993">
                  <w:marLeft w:val="640"/>
                  <w:marRight w:val="0"/>
                  <w:marTop w:val="0"/>
                  <w:marBottom w:val="0"/>
                  <w:divBdr>
                    <w:top w:val="none" w:sz="0" w:space="0" w:color="auto"/>
                    <w:left w:val="none" w:sz="0" w:space="0" w:color="auto"/>
                    <w:bottom w:val="none" w:sz="0" w:space="0" w:color="auto"/>
                    <w:right w:val="none" w:sz="0" w:space="0" w:color="auto"/>
                  </w:divBdr>
                </w:div>
                <w:div w:id="1497305612">
                  <w:marLeft w:val="640"/>
                  <w:marRight w:val="0"/>
                  <w:marTop w:val="0"/>
                  <w:marBottom w:val="0"/>
                  <w:divBdr>
                    <w:top w:val="none" w:sz="0" w:space="0" w:color="auto"/>
                    <w:left w:val="none" w:sz="0" w:space="0" w:color="auto"/>
                    <w:bottom w:val="none" w:sz="0" w:space="0" w:color="auto"/>
                    <w:right w:val="none" w:sz="0" w:space="0" w:color="auto"/>
                  </w:divBdr>
                </w:div>
                <w:div w:id="1361852614">
                  <w:marLeft w:val="640"/>
                  <w:marRight w:val="0"/>
                  <w:marTop w:val="0"/>
                  <w:marBottom w:val="0"/>
                  <w:divBdr>
                    <w:top w:val="none" w:sz="0" w:space="0" w:color="auto"/>
                    <w:left w:val="none" w:sz="0" w:space="0" w:color="auto"/>
                    <w:bottom w:val="none" w:sz="0" w:space="0" w:color="auto"/>
                    <w:right w:val="none" w:sz="0" w:space="0" w:color="auto"/>
                  </w:divBdr>
                </w:div>
                <w:div w:id="770204176">
                  <w:marLeft w:val="640"/>
                  <w:marRight w:val="0"/>
                  <w:marTop w:val="0"/>
                  <w:marBottom w:val="0"/>
                  <w:divBdr>
                    <w:top w:val="none" w:sz="0" w:space="0" w:color="auto"/>
                    <w:left w:val="none" w:sz="0" w:space="0" w:color="auto"/>
                    <w:bottom w:val="none" w:sz="0" w:space="0" w:color="auto"/>
                    <w:right w:val="none" w:sz="0" w:space="0" w:color="auto"/>
                  </w:divBdr>
                </w:div>
                <w:div w:id="90580284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91980227">
          <w:marLeft w:val="640"/>
          <w:marRight w:val="0"/>
          <w:marTop w:val="0"/>
          <w:marBottom w:val="0"/>
          <w:divBdr>
            <w:top w:val="none" w:sz="0" w:space="0" w:color="auto"/>
            <w:left w:val="none" w:sz="0" w:space="0" w:color="auto"/>
            <w:bottom w:val="none" w:sz="0" w:space="0" w:color="auto"/>
            <w:right w:val="none" w:sz="0" w:space="0" w:color="auto"/>
          </w:divBdr>
        </w:div>
        <w:div w:id="189145348">
          <w:marLeft w:val="640"/>
          <w:marRight w:val="0"/>
          <w:marTop w:val="0"/>
          <w:marBottom w:val="0"/>
          <w:divBdr>
            <w:top w:val="none" w:sz="0" w:space="0" w:color="auto"/>
            <w:left w:val="none" w:sz="0" w:space="0" w:color="auto"/>
            <w:bottom w:val="none" w:sz="0" w:space="0" w:color="auto"/>
            <w:right w:val="none" w:sz="0" w:space="0" w:color="auto"/>
          </w:divBdr>
        </w:div>
        <w:div w:id="827870064">
          <w:marLeft w:val="640"/>
          <w:marRight w:val="0"/>
          <w:marTop w:val="0"/>
          <w:marBottom w:val="0"/>
          <w:divBdr>
            <w:top w:val="none" w:sz="0" w:space="0" w:color="auto"/>
            <w:left w:val="none" w:sz="0" w:space="0" w:color="auto"/>
            <w:bottom w:val="none" w:sz="0" w:space="0" w:color="auto"/>
            <w:right w:val="none" w:sz="0" w:space="0" w:color="auto"/>
          </w:divBdr>
        </w:div>
        <w:div w:id="624850722">
          <w:marLeft w:val="640"/>
          <w:marRight w:val="0"/>
          <w:marTop w:val="0"/>
          <w:marBottom w:val="0"/>
          <w:divBdr>
            <w:top w:val="none" w:sz="0" w:space="0" w:color="auto"/>
            <w:left w:val="none" w:sz="0" w:space="0" w:color="auto"/>
            <w:bottom w:val="none" w:sz="0" w:space="0" w:color="auto"/>
            <w:right w:val="none" w:sz="0" w:space="0" w:color="auto"/>
          </w:divBdr>
        </w:div>
        <w:div w:id="49042705">
          <w:marLeft w:val="640"/>
          <w:marRight w:val="0"/>
          <w:marTop w:val="0"/>
          <w:marBottom w:val="0"/>
          <w:divBdr>
            <w:top w:val="none" w:sz="0" w:space="0" w:color="auto"/>
            <w:left w:val="none" w:sz="0" w:space="0" w:color="auto"/>
            <w:bottom w:val="none" w:sz="0" w:space="0" w:color="auto"/>
            <w:right w:val="none" w:sz="0" w:space="0" w:color="auto"/>
          </w:divBdr>
        </w:div>
        <w:div w:id="84884385">
          <w:marLeft w:val="640"/>
          <w:marRight w:val="0"/>
          <w:marTop w:val="0"/>
          <w:marBottom w:val="0"/>
          <w:divBdr>
            <w:top w:val="none" w:sz="0" w:space="0" w:color="auto"/>
            <w:left w:val="none" w:sz="0" w:space="0" w:color="auto"/>
            <w:bottom w:val="none" w:sz="0" w:space="0" w:color="auto"/>
            <w:right w:val="none" w:sz="0" w:space="0" w:color="auto"/>
          </w:divBdr>
        </w:div>
        <w:div w:id="960958033">
          <w:marLeft w:val="640"/>
          <w:marRight w:val="0"/>
          <w:marTop w:val="0"/>
          <w:marBottom w:val="0"/>
          <w:divBdr>
            <w:top w:val="none" w:sz="0" w:space="0" w:color="auto"/>
            <w:left w:val="none" w:sz="0" w:space="0" w:color="auto"/>
            <w:bottom w:val="none" w:sz="0" w:space="0" w:color="auto"/>
            <w:right w:val="none" w:sz="0" w:space="0" w:color="auto"/>
          </w:divBdr>
        </w:div>
        <w:div w:id="1250891194">
          <w:marLeft w:val="640"/>
          <w:marRight w:val="0"/>
          <w:marTop w:val="0"/>
          <w:marBottom w:val="0"/>
          <w:divBdr>
            <w:top w:val="none" w:sz="0" w:space="0" w:color="auto"/>
            <w:left w:val="none" w:sz="0" w:space="0" w:color="auto"/>
            <w:bottom w:val="none" w:sz="0" w:space="0" w:color="auto"/>
            <w:right w:val="none" w:sz="0" w:space="0" w:color="auto"/>
          </w:divBdr>
        </w:div>
        <w:div w:id="2123457281">
          <w:marLeft w:val="640"/>
          <w:marRight w:val="0"/>
          <w:marTop w:val="0"/>
          <w:marBottom w:val="0"/>
          <w:divBdr>
            <w:top w:val="none" w:sz="0" w:space="0" w:color="auto"/>
            <w:left w:val="none" w:sz="0" w:space="0" w:color="auto"/>
            <w:bottom w:val="none" w:sz="0" w:space="0" w:color="auto"/>
            <w:right w:val="none" w:sz="0" w:space="0" w:color="auto"/>
          </w:divBdr>
        </w:div>
        <w:div w:id="1177579393">
          <w:marLeft w:val="640"/>
          <w:marRight w:val="0"/>
          <w:marTop w:val="0"/>
          <w:marBottom w:val="0"/>
          <w:divBdr>
            <w:top w:val="none" w:sz="0" w:space="0" w:color="auto"/>
            <w:left w:val="none" w:sz="0" w:space="0" w:color="auto"/>
            <w:bottom w:val="none" w:sz="0" w:space="0" w:color="auto"/>
            <w:right w:val="none" w:sz="0" w:space="0" w:color="auto"/>
          </w:divBdr>
        </w:div>
        <w:div w:id="1681272379">
          <w:marLeft w:val="640"/>
          <w:marRight w:val="0"/>
          <w:marTop w:val="0"/>
          <w:marBottom w:val="0"/>
          <w:divBdr>
            <w:top w:val="none" w:sz="0" w:space="0" w:color="auto"/>
            <w:left w:val="none" w:sz="0" w:space="0" w:color="auto"/>
            <w:bottom w:val="none" w:sz="0" w:space="0" w:color="auto"/>
            <w:right w:val="none" w:sz="0" w:space="0" w:color="auto"/>
          </w:divBdr>
        </w:div>
        <w:div w:id="485559046">
          <w:marLeft w:val="640"/>
          <w:marRight w:val="0"/>
          <w:marTop w:val="0"/>
          <w:marBottom w:val="0"/>
          <w:divBdr>
            <w:top w:val="none" w:sz="0" w:space="0" w:color="auto"/>
            <w:left w:val="none" w:sz="0" w:space="0" w:color="auto"/>
            <w:bottom w:val="none" w:sz="0" w:space="0" w:color="auto"/>
            <w:right w:val="none" w:sz="0" w:space="0" w:color="auto"/>
          </w:divBdr>
        </w:div>
        <w:div w:id="1878077508">
          <w:marLeft w:val="640"/>
          <w:marRight w:val="0"/>
          <w:marTop w:val="0"/>
          <w:marBottom w:val="0"/>
          <w:divBdr>
            <w:top w:val="none" w:sz="0" w:space="0" w:color="auto"/>
            <w:left w:val="none" w:sz="0" w:space="0" w:color="auto"/>
            <w:bottom w:val="none" w:sz="0" w:space="0" w:color="auto"/>
            <w:right w:val="none" w:sz="0" w:space="0" w:color="auto"/>
          </w:divBdr>
        </w:div>
        <w:div w:id="673530808">
          <w:marLeft w:val="640"/>
          <w:marRight w:val="0"/>
          <w:marTop w:val="0"/>
          <w:marBottom w:val="0"/>
          <w:divBdr>
            <w:top w:val="none" w:sz="0" w:space="0" w:color="auto"/>
            <w:left w:val="none" w:sz="0" w:space="0" w:color="auto"/>
            <w:bottom w:val="none" w:sz="0" w:space="0" w:color="auto"/>
            <w:right w:val="none" w:sz="0" w:space="0" w:color="auto"/>
          </w:divBdr>
        </w:div>
        <w:div w:id="20589758">
          <w:marLeft w:val="640"/>
          <w:marRight w:val="0"/>
          <w:marTop w:val="0"/>
          <w:marBottom w:val="0"/>
          <w:divBdr>
            <w:top w:val="none" w:sz="0" w:space="0" w:color="auto"/>
            <w:left w:val="none" w:sz="0" w:space="0" w:color="auto"/>
            <w:bottom w:val="none" w:sz="0" w:space="0" w:color="auto"/>
            <w:right w:val="none" w:sz="0" w:space="0" w:color="auto"/>
          </w:divBdr>
        </w:div>
        <w:div w:id="50616339">
          <w:marLeft w:val="640"/>
          <w:marRight w:val="0"/>
          <w:marTop w:val="0"/>
          <w:marBottom w:val="0"/>
          <w:divBdr>
            <w:top w:val="none" w:sz="0" w:space="0" w:color="auto"/>
            <w:left w:val="none" w:sz="0" w:space="0" w:color="auto"/>
            <w:bottom w:val="none" w:sz="0" w:space="0" w:color="auto"/>
            <w:right w:val="none" w:sz="0" w:space="0" w:color="auto"/>
          </w:divBdr>
        </w:div>
        <w:div w:id="2032870969">
          <w:marLeft w:val="640"/>
          <w:marRight w:val="0"/>
          <w:marTop w:val="0"/>
          <w:marBottom w:val="0"/>
          <w:divBdr>
            <w:top w:val="none" w:sz="0" w:space="0" w:color="auto"/>
            <w:left w:val="none" w:sz="0" w:space="0" w:color="auto"/>
            <w:bottom w:val="none" w:sz="0" w:space="0" w:color="auto"/>
            <w:right w:val="none" w:sz="0" w:space="0" w:color="auto"/>
          </w:divBdr>
        </w:div>
        <w:div w:id="1992588612">
          <w:marLeft w:val="640"/>
          <w:marRight w:val="0"/>
          <w:marTop w:val="0"/>
          <w:marBottom w:val="0"/>
          <w:divBdr>
            <w:top w:val="none" w:sz="0" w:space="0" w:color="auto"/>
            <w:left w:val="none" w:sz="0" w:space="0" w:color="auto"/>
            <w:bottom w:val="none" w:sz="0" w:space="0" w:color="auto"/>
            <w:right w:val="none" w:sz="0" w:space="0" w:color="auto"/>
          </w:divBdr>
        </w:div>
        <w:div w:id="1162548965">
          <w:marLeft w:val="640"/>
          <w:marRight w:val="0"/>
          <w:marTop w:val="0"/>
          <w:marBottom w:val="0"/>
          <w:divBdr>
            <w:top w:val="none" w:sz="0" w:space="0" w:color="auto"/>
            <w:left w:val="none" w:sz="0" w:space="0" w:color="auto"/>
            <w:bottom w:val="none" w:sz="0" w:space="0" w:color="auto"/>
            <w:right w:val="none" w:sz="0" w:space="0" w:color="auto"/>
          </w:divBdr>
        </w:div>
        <w:div w:id="1587763236">
          <w:marLeft w:val="640"/>
          <w:marRight w:val="0"/>
          <w:marTop w:val="0"/>
          <w:marBottom w:val="0"/>
          <w:divBdr>
            <w:top w:val="none" w:sz="0" w:space="0" w:color="auto"/>
            <w:left w:val="none" w:sz="0" w:space="0" w:color="auto"/>
            <w:bottom w:val="none" w:sz="0" w:space="0" w:color="auto"/>
            <w:right w:val="none" w:sz="0" w:space="0" w:color="auto"/>
          </w:divBdr>
        </w:div>
        <w:div w:id="1877621504">
          <w:marLeft w:val="640"/>
          <w:marRight w:val="0"/>
          <w:marTop w:val="0"/>
          <w:marBottom w:val="0"/>
          <w:divBdr>
            <w:top w:val="none" w:sz="0" w:space="0" w:color="auto"/>
            <w:left w:val="none" w:sz="0" w:space="0" w:color="auto"/>
            <w:bottom w:val="none" w:sz="0" w:space="0" w:color="auto"/>
            <w:right w:val="none" w:sz="0" w:space="0" w:color="auto"/>
          </w:divBdr>
        </w:div>
        <w:div w:id="2032409232">
          <w:marLeft w:val="640"/>
          <w:marRight w:val="0"/>
          <w:marTop w:val="0"/>
          <w:marBottom w:val="0"/>
          <w:divBdr>
            <w:top w:val="none" w:sz="0" w:space="0" w:color="auto"/>
            <w:left w:val="none" w:sz="0" w:space="0" w:color="auto"/>
            <w:bottom w:val="none" w:sz="0" w:space="0" w:color="auto"/>
            <w:right w:val="none" w:sz="0" w:space="0" w:color="auto"/>
          </w:divBdr>
        </w:div>
        <w:div w:id="85081398">
          <w:marLeft w:val="640"/>
          <w:marRight w:val="0"/>
          <w:marTop w:val="0"/>
          <w:marBottom w:val="0"/>
          <w:divBdr>
            <w:top w:val="none" w:sz="0" w:space="0" w:color="auto"/>
            <w:left w:val="none" w:sz="0" w:space="0" w:color="auto"/>
            <w:bottom w:val="none" w:sz="0" w:space="0" w:color="auto"/>
            <w:right w:val="none" w:sz="0" w:space="0" w:color="auto"/>
          </w:divBdr>
        </w:div>
        <w:div w:id="1292900667">
          <w:marLeft w:val="640"/>
          <w:marRight w:val="0"/>
          <w:marTop w:val="0"/>
          <w:marBottom w:val="0"/>
          <w:divBdr>
            <w:top w:val="none" w:sz="0" w:space="0" w:color="auto"/>
            <w:left w:val="none" w:sz="0" w:space="0" w:color="auto"/>
            <w:bottom w:val="none" w:sz="0" w:space="0" w:color="auto"/>
            <w:right w:val="none" w:sz="0" w:space="0" w:color="auto"/>
          </w:divBdr>
        </w:div>
        <w:div w:id="1917857809">
          <w:marLeft w:val="640"/>
          <w:marRight w:val="0"/>
          <w:marTop w:val="0"/>
          <w:marBottom w:val="0"/>
          <w:divBdr>
            <w:top w:val="none" w:sz="0" w:space="0" w:color="auto"/>
            <w:left w:val="none" w:sz="0" w:space="0" w:color="auto"/>
            <w:bottom w:val="none" w:sz="0" w:space="0" w:color="auto"/>
            <w:right w:val="none" w:sz="0" w:space="0" w:color="auto"/>
          </w:divBdr>
        </w:div>
        <w:div w:id="351104022">
          <w:marLeft w:val="640"/>
          <w:marRight w:val="0"/>
          <w:marTop w:val="0"/>
          <w:marBottom w:val="0"/>
          <w:divBdr>
            <w:top w:val="none" w:sz="0" w:space="0" w:color="auto"/>
            <w:left w:val="none" w:sz="0" w:space="0" w:color="auto"/>
            <w:bottom w:val="none" w:sz="0" w:space="0" w:color="auto"/>
            <w:right w:val="none" w:sz="0" w:space="0" w:color="auto"/>
          </w:divBdr>
        </w:div>
        <w:div w:id="1116869263">
          <w:marLeft w:val="640"/>
          <w:marRight w:val="0"/>
          <w:marTop w:val="0"/>
          <w:marBottom w:val="0"/>
          <w:divBdr>
            <w:top w:val="none" w:sz="0" w:space="0" w:color="auto"/>
            <w:left w:val="none" w:sz="0" w:space="0" w:color="auto"/>
            <w:bottom w:val="none" w:sz="0" w:space="0" w:color="auto"/>
            <w:right w:val="none" w:sz="0" w:space="0" w:color="auto"/>
          </w:divBdr>
        </w:div>
        <w:div w:id="44721068">
          <w:marLeft w:val="640"/>
          <w:marRight w:val="0"/>
          <w:marTop w:val="0"/>
          <w:marBottom w:val="0"/>
          <w:divBdr>
            <w:top w:val="none" w:sz="0" w:space="0" w:color="auto"/>
            <w:left w:val="none" w:sz="0" w:space="0" w:color="auto"/>
            <w:bottom w:val="none" w:sz="0" w:space="0" w:color="auto"/>
            <w:right w:val="none" w:sz="0" w:space="0" w:color="auto"/>
          </w:divBdr>
        </w:div>
        <w:div w:id="1911109217">
          <w:marLeft w:val="640"/>
          <w:marRight w:val="0"/>
          <w:marTop w:val="0"/>
          <w:marBottom w:val="0"/>
          <w:divBdr>
            <w:top w:val="none" w:sz="0" w:space="0" w:color="auto"/>
            <w:left w:val="none" w:sz="0" w:space="0" w:color="auto"/>
            <w:bottom w:val="none" w:sz="0" w:space="0" w:color="auto"/>
            <w:right w:val="none" w:sz="0" w:space="0" w:color="auto"/>
          </w:divBdr>
        </w:div>
        <w:div w:id="891230421">
          <w:marLeft w:val="640"/>
          <w:marRight w:val="0"/>
          <w:marTop w:val="0"/>
          <w:marBottom w:val="0"/>
          <w:divBdr>
            <w:top w:val="none" w:sz="0" w:space="0" w:color="auto"/>
            <w:left w:val="none" w:sz="0" w:space="0" w:color="auto"/>
            <w:bottom w:val="none" w:sz="0" w:space="0" w:color="auto"/>
            <w:right w:val="none" w:sz="0" w:space="0" w:color="auto"/>
          </w:divBdr>
        </w:div>
        <w:div w:id="651563290">
          <w:marLeft w:val="640"/>
          <w:marRight w:val="0"/>
          <w:marTop w:val="0"/>
          <w:marBottom w:val="0"/>
          <w:divBdr>
            <w:top w:val="none" w:sz="0" w:space="0" w:color="auto"/>
            <w:left w:val="none" w:sz="0" w:space="0" w:color="auto"/>
            <w:bottom w:val="none" w:sz="0" w:space="0" w:color="auto"/>
            <w:right w:val="none" w:sz="0" w:space="0" w:color="auto"/>
          </w:divBdr>
        </w:div>
        <w:div w:id="680201396">
          <w:marLeft w:val="640"/>
          <w:marRight w:val="0"/>
          <w:marTop w:val="0"/>
          <w:marBottom w:val="0"/>
          <w:divBdr>
            <w:top w:val="none" w:sz="0" w:space="0" w:color="auto"/>
            <w:left w:val="none" w:sz="0" w:space="0" w:color="auto"/>
            <w:bottom w:val="none" w:sz="0" w:space="0" w:color="auto"/>
            <w:right w:val="none" w:sz="0" w:space="0" w:color="auto"/>
          </w:divBdr>
        </w:div>
        <w:div w:id="1386417967">
          <w:marLeft w:val="640"/>
          <w:marRight w:val="0"/>
          <w:marTop w:val="0"/>
          <w:marBottom w:val="0"/>
          <w:divBdr>
            <w:top w:val="none" w:sz="0" w:space="0" w:color="auto"/>
            <w:left w:val="none" w:sz="0" w:space="0" w:color="auto"/>
            <w:bottom w:val="none" w:sz="0" w:space="0" w:color="auto"/>
            <w:right w:val="none" w:sz="0" w:space="0" w:color="auto"/>
          </w:divBdr>
        </w:div>
        <w:div w:id="399838594">
          <w:marLeft w:val="640"/>
          <w:marRight w:val="0"/>
          <w:marTop w:val="0"/>
          <w:marBottom w:val="0"/>
          <w:divBdr>
            <w:top w:val="none" w:sz="0" w:space="0" w:color="auto"/>
            <w:left w:val="none" w:sz="0" w:space="0" w:color="auto"/>
            <w:bottom w:val="none" w:sz="0" w:space="0" w:color="auto"/>
            <w:right w:val="none" w:sz="0" w:space="0" w:color="auto"/>
          </w:divBdr>
        </w:div>
        <w:div w:id="965963218">
          <w:marLeft w:val="640"/>
          <w:marRight w:val="0"/>
          <w:marTop w:val="0"/>
          <w:marBottom w:val="0"/>
          <w:divBdr>
            <w:top w:val="none" w:sz="0" w:space="0" w:color="auto"/>
            <w:left w:val="none" w:sz="0" w:space="0" w:color="auto"/>
            <w:bottom w:val="none" w:sz="0" w:space="0" w:color="auto"/>
            <w:right w:val="none" w:sz="0" w:space="0" w:color="auto"/>
          </w:divBdr>
        </w:div>
        <w:div w:id="1056969993">
          <w:marLeft w:val="640"/>
          <w:marRight w:val="0"/>
          <w:marTop w:val="0"/>
          <w:marBottom w:val="0"/>
          <w:divBdr>
            <w:top w:val="none" w:sz="0" w:space="0" w:color="auto"/>
            <w:left w:val="none" w:sz="0" w:space="0" w:color="auto"/>
            <w:bottom w:val="none" w:sz="0" w:space="0" w:color="auto"/>
            <w:right w:val="none" w:sz="0" w:space="0" w:color="auto"/>
          </w:divBdr>
        </w:div>
        <w:div w:id="35586755">
          <w:marLeft w:val="640"/>
          <w:marRight w:val="0"/>
          <w:marTop w:val="0"/>
          <w:marBottom w:val="0"/>
          <w:divBdr>
            <w:top w:val="none" w:sz="0" w:space="0" w:color="auto"/>
            <w:left w:val="none" w:sz="0" w:space="0" w:color="auto"/>
            <w:bottom w:val="none" w:sz="0" w:space="0" w:color="auto"/>
            <w:right w:val="none" w:sz="0" w:space="0" w:color="auto"/>
          </w:divBdr>
        </w:div>
        <w:div w:id="2138983729">
          <w:marLeft w:val="640"/>
          <w:marRight w:val="0"/>
          <w:marTop w:val="0"/>
          <w:marBottom w:val="0"/>
          <w:divBdr>
            <w:top w:val="none" w:sz="0" w:space="0" w:color="auto"/>
            <w:left w:val="none" w:sz="0" w:space="0" w:color="auto"/>
            <w:bottom w:val="none" w:sz="0" w:space="0" w:color="auto"/>
            <w:right w:val="none" w:sz="0" w:space="0" w:color="auto"/>
          </w:divBdr>
        </w:div>
        <w:div w:id="19357493">
          <w:marLeft w:val="640"/>
          <w:marRight w:val="0"/>
          <w:marTop w:val="0"/>
          <w:marBottom w:val="0"/>
          <w:divBdr>
            <w:top w:val="none" w:sz="0" w:space="0" w:color="auto"/>
            <w:left w:val="none" w:sz="0" w:space="0" w:color="auto"/>
            <w:bottom w:val="none" w:sz="0" w:space="0" w:color="auto"/>
            <w:right w:val="none" w:sz="0" w:space="0" w:color="auto"/>
          </w:divBdr>
        </w:div>
        <w:div w:id="473059158">
          <w:marLeft w:val="640"/>
          <w:marRight w:val="0"/>
          <w:marTop w:val="0"/>
          <w:marBottom w:val="0"/>
          <w:divBdr>
            <w:top w:val="none" w:sz="0" w:space="0" w:color="auto"/>
            <w:left w:val="none" w:sz="0" w:space="0" w:color="auto"/>
            <w:bottom w:val="none" w:sz="0" w:space="0" w:color="auto"/>
            <w:right w:val="none" w:sz="0" w:space="0" w:color="auto"/>
          </w:divBdr>
        </w:div>
        <w:div w:id="1095788658">
          <w:marLeft w:val="640"/>
          <w:marRight w:val="0"/>
          <w:marTop w:val="0"/>
          <w:marBottom w:val="0"/>
          <w:divBdr>
            <w:top w:val="none" w:sz="0" w:space="0" w:color="auto"/>
            <w:left w:val="none" w:sz="0" w:space="0" w:color="auto"/>
            <w:bottom w:val="none" w:sz="0" w:space="0" w:color="auto"/>
            <w:right w:val="none" w:sz="0" w:space="0" w:color="auto"/>
          </w:divBdr>
        </w:div>
        <w:div w:id="2099250026">
          <w:marLeft w:val="640"/>
          <w:marRight w:val="0"/>
          <w:marTop w:val="0"/>
          <w:marBottom w:val="0"/>
          <w:divBdr>
            <w:top w:val="none" w:sz="0" w:space="0" w:color="auto"/>
            <w:left w:val="none" w:sz="0" w:space="0" w:color="auto"/>
            <w:bottom w:val="none" w:sz="0" w:space="0" w:color="auto"/>
            <w:right w:val="none" w:sz="0" w:space="0" w:color="auto"/>
          </w:divBdr>
        </w:div>
      </w:divsChild>
    </w:div>
    <w:div w:id="1900357292">
      <w:bodyDiv w:val="1"/>
      <w:marLeft w:val="0"/>
      <w:marRight w:val="0"/>
      <w:marTop w:val="0"/>
      <w:marBottom w:val="0"/>
      <w:divBdr>
        <w:top w:val="none" w:sz="0" w:space="0" w:color="auto"/>
        <w:left w:val="none" w:sz="0" w:space="0" w:color="auto"/>
        <w:bottom w:val="none" w:sz="0" w:space="0" w:color="auto"/>
        <w:right w:val="none" w:sz="0" w:space="0" w:color="auto"/>
      </w:divBdr>
      <w:divsChild>
        <w:div w:id="371078409">
          <w:marLeft w:val="640"/>
          <w:marRight w:val="0"/>
          <w:marTop w:val="0"/>
          <w:marBottom w:val="0"/>
          <w:divBdr>
            <w:top w:val="none" w:sz="0" w:space="0" w:color="auto"/>
            <w:left w:val="none" w:sz="0" w:space="0" w:color="auto"/>
            <w:bottom w:val="none" w:sz="0" w:space="0" w:color="auto"/>
            <w:right w:val="none" w:sz="0" w:space="0" w:color="auto"/>
          </w:divBdr>
        </w:div>
        <w:div w:id="910236293">
          <w:marLeft w:val="640"/>
          <w:marRight w:val="0"/>
          <w:marTop w:val="0"/>
          <w:marBottom w:val="0"/>
          <w:divBdr>
            <w:top w:val="none" w:sz="0" w:space="0" w:color="auto"/>
            <w:left w:val="none" w:sz="0" w:space="0" w:color="auto"/>
            <w:bottom w:val="none" w:sz="0" w:space="0" w:color="auto"/>
            <w:right w:val="none" w:sz="0" w:space="0" w:color="auto"/>
          </w:divBdr>
        </w:div>
      </w:divsChild>
    </w:div>
    <w:div w:id="1902592487">
      <w:bodyDiv w:val="1"/>
      <w:marLeft w:val="0"/>
      <w:marRight w:val="0"/>
      <w:marTop w:val="0"/>
      <w:marBottom w:val="0"/>
      <w:divBdr>
        <w:top w:val="none" w:sz="0" w:space="0" w:color="auto"/>
        <w:left w:val="none" w:sz="0" w:space="0" w:color="auto"/>
        <w:bottom w:val="none" w:sz="0" w:space="0" w:color="auto"/>
        <w:right w:val="none" w:sz="0" w:space="0" w:color="auto"/>
      </w:divBdr>
      <w:divsChild>
        <w:div w:id="1688603903">
          <w:marLeft w:val="640"/>
          <w:marRight w:val="0"/>
          <w:marTop w:val="0"/>
          <w:marBottom w:val="0"/>
          <w:divBdr>
            <w:top w:val="none" w:sz="0" w:space="0" w:color="auto"/>
            <w:left w:val="none" w:sz="0" w:space="0" w:color="auto"/>
            <w:bottom w:val="none" w:sz="0" w:space="0" w:color="auto"/>
            <w:right w:val="none" w:sz="0" w:space="0" w:color="auto"/>
          </w:divBdr>
        </w:div>
        <w:div w:id="478496212">
          <w:marLeft w:val="640"/>
          <w:marRight w:val="0"/>
          <w:marTop w:val="0"/>
          <w:marBottom w:val="0"/>
          <w:divBdr>
            <w:top w:val="none" w:sz="0" w:space="0" w:color="auto"/>
            <w:left w:val="none" w:sz="0" w:space="0" w:color="auto"/>
            <w:bottom w:val="none" w:sz="0" w:space="0" w:color="auto"/>
            <w:right w:val="none" w:sz="0" w:space="0" w:color="auto"/>
          </w:divBdr>
        </w:div>
        <w:div w:id="69082556">
          <w:marLeft w:val="640"/>
          <w:marRight w:val="0"/>
          <w:marTop w:val="0"/>
          <w:marBottom w:val="0"/>
          <w:divBdr>
            <w:top w:val="none" w:sz="0" w:space="0" w:color="auto"/>
            <w:left w:val="none" w:sz="0" w:space="0" w:color="auto"/>
            <w:bottom w:val="none" w:sz="0" w:space="0" w:color="auto"/>
            <w:right w:val="none" w:sz="0" w:space="0" w:color="auto"/>
          </w:divBdr>
        </w:div>
        <w:div w:id="1250502265">
          <w:marLeft w:val="640"/>
          <w:marRight w:val="0"/>
          <w:marTop w:val="0"/>
          <w:marBottom w:val="0"/>
          <w:divBdr>
            <w:top w:val="none" w:sz="0" w:space="0" w:color="auto"/>
            <w:left w:val="none" w:sz="0" w:space="0" w:color="auto"/>
            <w:bottom w:val="none" w:sz="0" w:space="0" w:color="auto"/>
            <w:right w:val="none" w:sz="0" w:space="0" w:color="auto"/>
          </w:divBdr>
        </w:div>
        <w:div w:id="26949035">
          <w:marLeft w:val="640"/>
          <w:marRight w:val="0"/>
          <w:marTop w:val="0"/>
          <w:marBottom w:val="0"/>
          <w:divBdr>
            <w:top w:val="none" w:sz="0" w:space="0" w:color="auto"/>
            <w:left w:val="none" w:sz="0" w:space="0" w:color="auto"/>
            <w:bottom w:val="none" w:sz="0" w:space="0" w:color="auto"/>
            <w:right w:val="none" w:sz="0" w:space="0" w:color="auto"/>
          </w:divBdr>
        </w:div>
        <w:div w:id="2121609270">
          <w:marLeft w:val="640"/>
          <w:marRight w:val="0"/>
          <w:marTop w:val="0"/>
          <w:marBottom w:val="0"/>
          <w:divBdr>
            <w:top w:val="none" w:sz="0" w:space="0" w:color="auto"/>
            <w:left w:val="none" w:sz="0" w:space="0" w:color="auto"/>
            <w:bottom w:val="none" w:sz="0" w:space="0" w:color="auto"/>
            <w:right w:val="none" w:sz="0" w:space="0" w:color="auto"/>
          </w:divBdr>
        </w:div>
        <w:div w:id="354187654">
          <w:marLeft w:val="640"/>
          <w:marRight w:val="0"/>
          <w:marTop w:val="0"/>
          <w:marBottom w:val="0"/>
          <w:divBdr>
            <w:top w:val="none" w:sz="0" w:space="0" w:color="auto"/>
            <w:left w:val="none" w:sz="0" w:space="0" w:color="auto"/>
            <w:bottom w:val="none" w:sz="0" w:space="0" w:color="auto"/>
            <w:right w:val="none" w:sz="0" w:space="0" w:color="auto"/>
          </w:divBdr>
        </w:div>
        <w:div w:id="638192187">
          <w:marLeft w:val="640"/>
          <w:marRight w:val="0"/>
          <w:marTop w:val="0"/>
          <w:marBottom w:val="0"/>
          <w:divBdr>
            <w:top w:val="none" w:sz="0" w:space="0" w:color="auto"/>
            <w:left w:val="none" w:sz="0" w:space="0" w:color="auto"/>
            <w:bottom w:val="none" w:sz="0" w:space="0" w:color="auto"/>
            <w:right w:val="none" w:sz="0" w:space="0" w:color="auto"/>
          </w:divBdr>
        </w:div>
        <w:div w:id="115490612">
          <w:marLeft w:val="640"/>
          <w:marRight w:val="0"/>
          <w:marTop w:val="0"/>
          <w:marBottom w:val="0"/>
          <w:divBdr>
            <w:top w:val="none" w:sz="0" w:space="0" w:color="auto"/>
            <w:left w:val="none" w:sz="0" w:space="0" w:color="auto"/>
            <w:bottom w:val="none" w:sz="0" w:space="0" w:color="auto"/>
            <w:right w:val="none" w:sz="0" w:space="0" w:color="auto"/>
          </w:divBdr>
        </w:div>
        <w:div w:id="1430617473">
          <w:marLeft w:val="640"/>
          <w:marRight w:val="0"/>
          <w:marTop w:val="0"/>
          <w:marBottom w:val="0"/>
          <w:divBdr>
            <w:top w:val="none" w:sz="0" w:space="0" w:color="auto"/>
            <w:left w:val="none" w:sz="0" w:space="0" w:color="auto"/>
            <w:bottom w:val="none" w:sz="0" w:space="0" w:color="auto"/>
            <w:right w:val="none" w:sz="0" w:space="0" w:color="auto"/>
          </w:divBdr>
        </w:div>
        <w:div w:id="1549341788">
          <w:marLeft w:val="640"/>
          <w:marRight w:val="0"/>
          <w:marTop w:val="0"/>
          <w:marBottom w:val="0"/>
          <w:divBdr>
            <w:top w:val="none" w:sz="0" w:space="0" w:color="auto"/>
            <w:left w:val="none" w:sz="0" w:space="0" w:color="auto"/>
            <w:bottom w:val="none" w:sz="0" w:space="0" w:color="auto"/>
            <w:right w:val="none" w:sz="0" w:space="0" w:color="auto"/>
          </w:divBdr>
        </w:div>
        <w:div w:id="270090057">
          <w:marLeft w:val="640"/>
          <w:marRight w:val="0"/>
          <w:marTop w:val="0"/>
          <w:marBottom w:val="0"/>
          <w:divBdr>
            <w:top w:val="none" w:sz="0" w:space="0" w:color="auto"/>
            <w:left w:val="none" w:sz="0" w:space="0" w:color="auto"/>
            <w:bottom w:val="none" w:sz="0" w:space="0" w:color="auto"/>
            <w:right w:val="none" w:sz="0" w:space="0" w:color="auto"/>
          </w:divBdr>
        </w:div>
        <w:div w:id="1853033048">
          <w:marLeft w:val="640"/>
          <w:marRight w:val="0"/>
          <w:marTop w:val="0"/>
          <w:marBottom w:val="0"/>
          <w:divBdr>
            <w:top w:val="none" w:sz="0" w:space="0" w:color="auto"/>
            <w:left w:val="none" w:sz="0" w:space="0" w:color="auto"/>
            <w:bottom w:val="none" w:sz="0" w:space="0" w:color="auto"/>
            <w:right w:val="none" w:sz="0" w:space="0" w:color="auto"/>
          </w:divBdr>
        </w:div>
        <w:div w:id="1330982992">
          <w:marLeft w:val="640"/>
          <w:marRight w:val="0"/>
          <w:marTop w:val="0"/>
          <w:marBottom w:val="0"/>
          <w:divBdr>
            <w:top w:val="none" w:sz="0" w:space="0" w:color="auto"/>
            <w:left w:val="none" w:sz="0" w:space="0" w:color="auto"/>
            <w:bottom w:val="none" w:sz="0" w:space="0" w:color="auto"/>
            <w:right w:val="none" w:sz="0" w:space="0" w:color="auto"/>
          </w:divBdr>
        </w:div>
        <w:div w:id="133110813">
          <w:marLeft w:val="640"/>
          <w:marRight w:val="0"/>
          <w:marTop w:val="0"/>
          <w:marBottom w:val="0"/>
          <w:divBdr>
            <w:top w:val="none" w:sz="0" w:space="0" w:color="auto"/>
            <w:left w:val="none" w:sz="0" w:space="0" w:color="auto"/>
            <w:bottom w:val="none" w:sz="0" w:space="0" w:color="auto"/>
            <w:right w:val="none" w:sz="0" w:space="0" w:color="auto"/>
          </w:divBdr>
        </w:div>
        <w:div w:id="261762371">
          <w:marLeft w:val="640"/>
          <w:marRight w:val="0"/>
          <w:marTop w:val="0"/>
          <w:marBottom w:val="0"/>
          <w:divBdr>
            <w:top w:val="none" w:sz="0" w:space="0" w:color="auto"/>
            <w:left w:val="none" w:sz="0" w:space="0" w:color="auto"/>
            <w:bottom w:val="none" w:sz="0" w:space="0" w:color="auto"/>
            <w:right w:val="none" w:sz="0" w:space="0" w:color="auto"/>
          </w:divBdr>
        </w:div>
        <w:div w:id="2042438406">
          <w:marLeft w:val="640"/>
          <w:marRight w:val="0"/>
          <w:marTop w:val="0"/>
          <w:marBottom w:val="0"/>
          <w:divBdr>
            <w:top w:val="none" w:sz="0" w:space="0" w:color="auto"/>
            <w:left w:val="none" w:sz="0" w:space="0" w:color="auto"/>
            <w:bottom w:val="none" w:sz="0" w:space="0" w:color="auto"/>
            <w:right w:val="none" w:sz="0" w:space="0" w:color="auto"/>
          </w:divBdr>
        </w:div>
        <w:div w:id="1026906824">
          <w:marLeft w:val="640"/>
          <w:marRight w:val="0"/>
          <w:marTop w:val="0"/>
          <w:marBottom w:val="0"/>
          <w:divBdr>
            <w:top w:val="none" w:sz="0" w:space="0" w:color="auto"/>
            <w:left w:val="none" w:sz="0" w:space="0" w:color="auto"/>
            <w:bottom w:val="none" w:sz="0" w:space="0" w:color="auto"/>
            <w:right w:val="none" w:sz="0" w:space="0" w:color="auto"/>
          </w:divBdr>
        </w:div>
        <w:div w:id="1496804799">
          <w:marLeft w:val="640"/>
          <w:marRight w:val="0"/>
          <w:marTop w:val="0"/>
          <w:marBottom w:val="0"/>
          <w:divBdr>
            <w:top w:val="none" w:sz="0" w:space="0" w:color="auto"/>
            <w:left w:val="none" w:sz="0" w:space="0" w:color="auto"/>
            <w:bottom w:val="none" w:sz="0" w:space="0" w:color="auto"/>
            <w:right w:val="none" w:sz="0" w:space="0" w:color="auto"/>
          </w:divBdr>
        </w:div>
        <w:div w:id="1641570782">
          <w:marLeft w:val="640"/>
          <w:marRight w:val="0"/>
          <w:marTop w:val="0"/>
          <w:marBottom w:val="0"/>
          <w:divBdr>
            <w:top w:val="none" w:sz="0" w:space="0" w:color="auto"/>
            <w:left w:val="none" w:sz="0" w:space="0" w:color="auto"/>
            <w:bottom w:val="none" w:sz="0" w:space="0" w:color="auto"/>
            <w:right w:val="none" w:sz="0" w:space="0" w:color="auto"/>
          </w:divBdr>
        </w:div>
        <w:div w:id="605188445">
          <w:marLeft w:val="640"/>
          <w:marRight w:val="0"/>
          <w:marTop w:val="0"/>
          <w:marBottom w:val="0"/>
          <w:divBdr>
            <w:top w:val="none" w:sz="0" w:space="0" w:color="auto"/>
            <w:left w:val="none" w:sz="0" w:space="0" w:color="auto"/>
            <w:bottom w:val="none" w:sz="0" w:space="0" w:color="auto"/>
            <w:right w:val="none" w:sz="0" w:space="0" w:color="auto"/>
          </w:divBdr>
        </w:div>
        <w:div w:id="448167893">
          <w:marLeft w:val="640"/>
          <w:marRight w:val="0"/>
          <w:marTop w:val="0"/>
          <w:marBottom w:val="0"/>
          <w:divBdr>
            <w:top w:val="none" w:sz="0" w:space="0" w:color="auto"/>
            <w:left w:val="none" w:sz="0" w:space="0" w:color="auto"/>
            <w:bottom w:val="none" w:sz="0" w:space="0" w:color="auto"/>
            <w:right w:val="none" w:sz="0" w:space="0" w:color="auto"/>
          </w:divBdr>
        </w:div>
        <w:div w:id="788865259">
          <w:marLeft w:val="640"/>
          <w:marRight w:val="0"/>
          <w:marTop w:val="0"/>
          <w:marBottom w:val="0"/>
          <w:divBdr>
            <w:top w:val="none" w:sz="0" w:space="0" w:color="auto"/>
            <w:left w:val="none" w:sz="0" w:space="0" w:color="auto"/>
            <w:bottom w:val="none" w:sz="0" w:space="0" w:color="auto"/>
            <w:right w:val="none" w:sz="0" w:space="0" w:color="auto"/>
          </w:divBdr>
        </w:div>
        <w:div w:id="1946880942">
          <w:marLeft w:val="640"/>
          <w:marRight w:val="0"/>
          <w:marTop w:val="0"/>
          <w:marBottom w:val="0"/>
          <w:divBdr>
            <w:top w:val="none" w:sz="0" w:space="0" w:color="auto"/>
            <w:left w:val="none" w:sz="0" w:space="0" w:color="auto"/>
            <w:bottom w:val="none" w:sz="0" w:space="0" w:color="auto"/>
            <w:right w:val="none" w:sz="0" w:space="0" w:color="auto"/>
          </w:divBdr>
        </w:div>
        <w:div w:id="573786671">
          <w:marLeft w:val="640"/>
          <w:marRight w:val="0"/>
          <w:marTop w:val="0"/>
          <w:marBottom w:val="0"/>
          <w:divBdr>
            <w:top w:val="none" w:sz="0" w:space="0" w:color="auto"/>
            <w:left w:val="none" w:sz="0" w:space="0" w:color="auto"/>
            <w:bottom w:val="none" w:sz="0" w:space="0" w:color="auto"/>
            <w:right w:val="none" w:sz="0" w:space="0" w:color="auto"/>
          </w:divBdr>
        </w:div>
        <w:div w:id="261652265">
          <w:marLeft w:val="640"/>
          <w:marRight w:val="0"/>
          <w:marTop w:val="0"/>
          <w:marBottom w:val="0"/>
          <w:divBdr>
            <w:top w:val="none" w:sz="0" w:space="0" w:color="auto"/>
            <w:left w:val="none" w:sz="0" w:space="0" w:color="auto"/>
            <w:bottom w:val="none" w:sz="0" w:space="0" w:color="auto"/>
            <w:right w:val="none" w:sz="0" w:space="0" w:color="auto"/>
          </w:divBdr>
        </w:div>
        <w:div w:id="1740514163">
          <w:marLeft w:val="640"/>
          <w:marRight w:val="0"/>
          <w:marTop w:val="0"/>
          <w:marBottom w:val="0"/>
          <w:divBdr>
            <w:top w:val="none" w:sz="0" w:space="0" w:color="auto"/>
            <w:left w:val="none" w:sz="0" w:space="0" w:color="auto"/>
            <w:bottom w:val="none" w:sz="0" w:space="0" w:color="auto"/>
            <w:right w:val="none" w:sz="0" w:space="0" w:color="auto"/>
          </w:divBdr>
        </w:div>
        <w:div w:id="41754620">
          <w:marLeft w:val="640"/>
          <w:marRight w:val="0"/>
          <w:marTop w:val="0"/>
          <w:marBottom w:val="0"/>
          <w:divBdr>
            <w:top w:val="none" w:sz="0" w:space="0" w:color="auto"/>
            <w:left w:val="none" w:sz="0" w:space="0" w:color="auto"/>
            <w:bottom w:val="none" w:sz="0" w:space="0" w:color="auto"/>
            <w:right w:val="none" w:sz="0" w:space="0" w:color="auto"/>
          </w:divBdr>
        </w:div>
        <w:div w:id="469632074">
          <w:marLeft w:val="640"/>
          <w:marRight w:val="0"/>
          <w:marTop w:val="0"/>
          <w:marBottom w:val="0"/>
          <w:divBdr>
            <w:top w:val="none" w:sz="0" w:space="0" w:color="auto"/>
            <w:left w:val="none" w:sz="0" w:space="0" w:color="auto"/>
            <w:bottom w:val="none" w:sz="0" w:space="0" w:color="auto"/>
            <w:right w:val="none" w:sz="0" w:space="0" w:color="auto"/>
          </w:divBdr>
        </w:div>
        <w:div w:id="110444314">
          <w:marLeft w:val="640"/>
          <w:marRight w:val="0"/>
          <w:marTop w:val="0"/>
          <w:marBottom w:val="0"/>
          <w:divBdr>
            <w:top w:val="none" w:sz="0" w:space="0" w:color="auto"/>
            <w:left w:val="none" w:sz="0" w:space="0" w:color="auto"/>
            <w:bottom w:val="none" w:sz="0" w:space="0" w:color="auto"/>
            <w:right w:val="none" w:sz="0" w:space="0" w:color="auto"/>
          </w:divBdr>
        </w:div>
        <w:div w:id="1621061226">
          <w:marLeft w:val="640"/>
          <w:marRight w:val="0"/>
          <w:marTop w:val="0"/>
          <w:marBottom w:val="0"/>
          <w:divBdr>
            <w:top w:val="none" w:sz="0" w:space="0" w:color="auto"/>
            <w:left w:val="none" w:sz="0" w:space="0" w:color="auto"/>
            <w:bottom w:val="none" w:sz="0" w:space="0" w:color="auto"/>
            <w:right w:val="none" w:sz="0" w:space="0" w:color="auto"/>
          </w:divBdr>
        </w:div>
        <w:div w:id="2114781780">
          <w:marLeft w:val="640"/>
          <w:marRight w:val="0"/>
          <w:marTop w:val="0"/>
          <w:marBottom w:val="0"/>
          <w:divBdr>
            <w:top w:val="none" w:sz="0" w:space="0" w:color="auto"/>
            <w:left w:val="none" w:sz="0" w:space="0" w:color="auto"/>
            <w:bottom w:val="none" w:sz="0" w:space="0" w:color="auto"/>
            <w:right w:val="none" w:sz="0" w:space="0" w:color="auto"/>
          </w:divBdr>
        </w:div>
        <w:div w:id="1801531822">
          <w:marLeft w:val="640"/>
          <w:marRight w:val="0"/>
          <w:marTop w:val="0"/>
          <w:marBottom w:val="0"/>
          <w:divBdr>
            <w:top w:val="none" w:sz="0" w:space="0" w:color="auto"/>
            <w:left w:val="none" w:sz="0" w:space="0" w:color="auto"/>
            <w:bottom w:val="none" w:sz="0" w:space="0" w:color="auto"/>
            <w:right w:val="none" w:sz="0" w:space="0" w:color="auto"/>
          </w:divBdr>
        </w:div>
        <w:div w:id="1986542087">
          <w:marLeft w:val="640"/>
          <w:marRight w:val="0"/>
          <w:marTop w:val="0"/>
          <w:marBottom w:val="0"/>
          <w:divBdr>
            <w:top w:val="none" w:sz="0" w:space="0" w:color="auto"/>
            <w:left w:val="none" w:sz="0" w:space="0" w:color="auto"/>
            <w:bottom w:val="none" w:sz="0" w:space="0" w:color="auto"/>
            <w:right w:val="none" w:sz="0" w:space="0" w:color="auto"/>
          </w:divBdr>
        </w:div>
        <w:div w:id="857893193">
          <w:marLeft w:val="640"/>
          <w:marRight w:val="0"/>
          <w:marTop w:val="0"/>
          <w:marBottom w:val="0"/>
          <w:divBdr>
            <w:top w:val="none" w:sz="0" w:space="0" w:color="auto"/>
            <w:left w:val="none" w:sz="0" w:space="0" w:color="auto"/>
            <w:bottom w:val="none" w:sz="0" w:space="0" w:color="auto"/>
            <w:right w:val="none" w:sz="0" w:space="0" w:color="auto"/>
          </w:divBdr>
        </w:div>
        <w:div w:id="1329554390">
          <w:marLeft w:val="640"/>
          <w:marRight w:val="0"/>
          <w:marTop w:val="0"/>
          <w:marBottom w:val="0"/>
          <w:divBdr>
            <w:top w:val="none" w:sz="0" w:space="0" w:color="auto"/>
            <w:left w:val="none" w:sz="0" w:space="0" w:color="auto"/>
            <w:bottom w:val="none" w:sz="0" w:space="0" w:color="auto"/>
            <w:right w:val="none" w:sz="0" w:space="0" w:color="auto"/>
          </w:divBdr>
        </w:div>
        <w:div w:id="575747907">
          <w:marLeft w:val="640"/>
          <w:marRight w:val="0"/>
          <w:marTop w:val="0"/>
          <w:marBottom w:val="0"/>
          <w:divBdr>
            <w:top w:val="none" w:sz="0" w:space="0" w:color="auto"/>
            <w:left w:val="none" w:sz="0" w:space="0" w:color="auto"/>
            <w:bottom w:val="none" w:sz="0" w:space="0" w:color="auto"/>
            <w:right w:val="none" w:sz="0" w:space="0" w:color="auto"/>
          </w:divBdr>
        </w:div>
        <w:div w:id="320811394">
          <w:marLeft w:val="640"/>
          <w:marRight w:val="0"/>
          <w:marTop w:val="0"/>
          <w:marBottom w:val="0"/>
          <w:divBdr>
            <w:top w:val="none" w:sz="0" w:space="0" w:color="auto"/>
            <w:left w:val="none" w:sz="0" w:space="0" w:color="auto"/>
            <w:bottom w:val="none" w:sz="0" w:space="0" w:color="auto"/>
            <w:right w:val="none" w:sz="0" w:space="0" w:color="auto"/>
          </w:divBdr>
        </w:div>
        <w:div w:id="1736539993">
          <w:marLeft w:val="640"/>
          <w:marRight w:val="0"/>
          <w:marTop w:val="0"/>
          <w:marBottom w:val="0"/>
          <w:divBdr>
            <w:top w:val="none" w:sz="0" w:space="0" w:color="auto"/>
            <w:left w:val="none" w:sz="0" w:space="0" w:color="auto"/>
            <w:bottom w:val="none" w:sz="0" w:space="0" w:color="auto"/>
            <w:right w:val="none" w:sz="0" w:space="0" w:color="auto"/>
          </w:divBdr>
        </w:div>
        <w:div w:id="951204947">
          <w:marLeft w:val="640"/>
          <w:marRight w:val="0"/>
          <w:marTop w:val="0"/>
          <w:marBottom w:val="0"/>
          <w:divBdr>
            <w:top w:val="none" w:sz="0" w:space="0" w:color="auto"/>
            <w:left w:val="none" w:sz="0" w:space="0" w:color="auto"/>
            <w:bottom w:val="none" w:sz="0" w:space="0" w:color="auto"/>
            <w:right w:val="none" w:sz="0" w:space="0" w:color="auto"/>
          </w:divBdr>
        </w:div>
        <w:div w:id="1285111188">
          <w:marLeft w:val="640"/>
          <w:marRight w:val="0"/>
          <w:marTop w:val="0"/>
          <w:marBottom w:val="0"/>
          <w:divBdr>
            <w:top w:val="none" w:sz="0" w:space="0" w:color="auto"/>
            <w:left w:val="none" w:sz="0" w:space="0" w:color="auto"/>
            <w:bottom w:val="none" w:sz="0" w:space="0" w:color="auto"/>
            <w:right w:val="none" w:sz="0" w:space="0" w:color="auto"/>
          </w:divBdr>
        </w:div>
        <w:div w:id="1872717922">
          <w:marLeft w:val="640"/>
          <w:marRight w:val="0"/>
          <w:marTop w:val="0"/>
          <w:marBottom w:val="0"/>
          <w:divBdr>
            <w:top w:val="none" w:sz="0" w:space="0" w:color="auto"/>
            <w:left w:val="none" w:sz="0" w:space="0" w:color="auto"/>
            <w:bottom w:val="none" w:sz="0" w:space="0" w:color="auto"/>
            <w:right w:val="none" w:sz="0" w:space="0" w:color="auto"/>
          </w:divBdr>
        </w:div>
        <w:div w:id="320619064">
          <w:marLeft w:val="640"/>
          <w:marRight w:val="0"/>
          <w:marTop w:val="0"/>
          <w:marBottom w:val="0"/>
          <w:divBdr>
            <w:top w:val="none" w:sz="0" w:space="0" w:color="auto"/>
            <w:left w:val="none" w:sz="0" w:space="0" w:color="auto"/>
            <w:bottom w:val="none" w:sz="0" w:space="0" w:color="auto"/>
            <w:right w:val="none" w:sz="0" w:space="0" w:color="auto"/>
          </w:divBdr>
        </w:div>
      </w:divsChild>
    </w:div>
    <w:div w:id="1905682992">
      <w:bodyDiv w:val="1"/>
      <w:marLeft w:val="0"/>
      <w:marRight w:val="0"/>
      <w:marTop w:val="0"/>
      <w:marBottom w:val="0"/>
      <w:divBdr>
        <w:top w:val="none" w:sz="0" w:space="0" w:color="auto"/>
        <w:left w:val="none" w:sz="0" w:space="0" w:color="auto"/>
        <w:bottom w:val="none" w:sz="0" w:space="0" w:color="auto"/>
        <w:right w:val="none" w:sz="0" w:space="0" w:color="auto"/>
      </w:divBdr>
      <w:divsChild>
        <w:div w:id="1469544257">
          <w:marLeft w:val="640"/>
          <w:marRight w:val="0"/>
          <w:marTop w:val="0"/>
          <w:marBottom w:val="0"/>
          <w:divBdr>
            <w:top w:val="none" w:sz="0" w:space="0" w:color="auto"/>
            <w:left w:val="none" w:sz="0" w:space="0" w:color="auto"/>
            <w:bottom w:val="none" w:sz="0" w:space="0" w:color="auto"/>
            <w:right w:val="none" w:sz="0" w:space="0" w:color="auto"/>
          </w:divBdr>
        </w:div>
        <w:div w:id="845483674">
          <w:marLeft w:val="640"/>
          <w:marRight w:val="0"/>
          <w:marTop w:val="0"/>
          <w:marBottom w:val="0"/>
          <w:divBdr>
            <w:top w:val="none" w:sz="0" w:space="0" w:color="auto"/>
            <w:left w:val="none" w:sz="0" w:space="0" w:color="auto"/>
            <w:bottom w:val="none" w:sz="0" w:space="0" w:color="auto"/>
            <w:right w:val="none" w:sz="0" w:space="0" w:color="auto"/>
          </w:divBdr>
        </w:div>
        <w:div w:id="1050960527">
          <w:marLeft w:val="640"/>
          <w:marRight w:val="0"/>
          <w:marTop w:val="0"/>
          <w:marBottom w:val="0"/>
          <w:divBdr>
            <w:top w:val="none" w:sz="0" w:space="0" w:color="auto"/>
            <w:left w:val="none" w:sz="0" w:space="0" w:color="auto"/>
            <w:bottom w:val="none" w:sz="0" w:space="0" w:color="auto"/>
            <w:right w:val="none" w:sz="0" w:space="0" w:color="auto"/>
          </w:divBdr>
        </w:div>
        <w:div w:id="500854663">
          <w:marLeft w:val="640"/>
          <w:marRight w:val="0"/>
          <w:marTop w:val="0"/>
          <w:marBottom w:val="0"/>
          <w:divBdr>
            <w:top w:val="none" w:sz="0" w:space="0" w:color="auto"/>
            <w:left w:val="none" w:sz="0" w:space="0" w:color="auto"/>
            <w:bottom w:val="none" w:sz="0" w:space="0" w:color="auto"/>
            <w:right w:val="none" w:sz="0" w:space="0" w:color="auto"/>
          </w:divBdr>
        </w:div>
        <w:div w:id="623317223">
          <w:marLeft w:val="640"/>
          <w:marRight w:val="0"/>
          <w:marTop w:val="0"/>
          <w:marBottom w:val="0"/>
          <w:divBdr>
            <w:top w:val="none" w:sz="0" w:space="0" w:color="auto"/>
            <w:left w:val="none" w:sz="0" w:space="0" w:color="auto"/>
            <w:bottom w:val="none" w:sz="0" w:space="0" w:color="auto"/>
            <w:right w:val="none" w:sz="0" w:space="0" w:color="auto"/>
          </w:divBdr>
        </w:div>
        <w:div w:id="2141729501">
          <w:marLeft w:val="640"/>
          <w:marRight w:val="0"/>
          <w:marTop w:val="0"/>
          <w:marBottom w:val="0"/>
          <w:divBdr>
            <w:top w:val="none" w:sz="0" w:space="0" w:color="auto"/>
            <w:left w:val="none" w:sz="0" w:space="0" w:color="auto"/>
            <w:bottom w:val="none" w:sz="0" w:space="0" w:color="auto"/>
            <w:right w:val="none" w:sz="0" w:space="0" w:color="auto"/>
          </w:divBdr>
        </w:div>
        <w:div w:id="1847478536">
          <w:marLeft w:val="640"/>
          <w:marRight w:val="0"/>
          <w:marTop w:val="0"/>
          <w:marBottom w:val="0"/>
          <w:divBdr>
            <w:top w:val="none" w:sz="0" w:space="0" w:color="auto"/>
            <w:left w:val="none" w:sz="0" w:space="0" w:color="auto"/>
            <w:bottom w:val="none" w:sz="0" w:space="0" w:color="auto"/>
            <w:right w:val="none" w:sz="0" w:space="0" w:color="auto"/>
          </w:divBdr>
        </w:div>
        <w:div w:id="1422408606">
          <w:marLeft w:val="640"/>
          <w:marRight w:val="0"/>
          <w:marTop w:val="0"/>
          <w:marBottom w:val="0"/>
          <w:divBdr>
            <w:top w:val="none" w:sz="0" w:space="0" w:color="auto"/>
            <w:left w:val="none" w:sz="0" w:space="0" w:color="auto"/>
            <w:bottom w:val="none" w:sz="0" w:space="0" w:color="auto"/>
            <w:right w:val="none" w:sz="0" w:space="0" w:color="auto"/>
          </w:divBdr>
        </w:div>
        <w:div w:id="1224635605">
          <w:marLeft w:val="640"/>
          <w:marRight w:val="0"/>
          <w:marTop w:val="0"/>
          <w:marBottom w:val="0"/>
          <w:divBdr>
            <w:top w:val="none" w:sz="0" w:space="0" w:color="auto"/>
            <w:left w:val="none" w:sz="0" w:space="0" w:color="auto"/>
            <w:bottom w:val="none" w:sz="0" w:space="0" w:color="auto"/>
            <w:right w:val="none" w:sz="0" w:space="0" w:color="auto"/>
          </w:divBdr>
        </w:div>
        <w:div w:id="1297643265">
          <w:marLeft w:val="640"/>
          <w:marRight w:val="0"/>
          <w:marTop w:val="0"/>
          <w:marBottom w:val="0"/>
          <w:divBdr>
            <w:top w:val="none" w:sz="0" w:space="0" w:color="auto"/>
            <w:left w:val="none" w:sz="0" w:space="0" w:color="auto"/>
            <w:bottom w:val="none" w:sz="0" w:space="0" w:color="auto"/>
            <w:right w:val="none" w:sz="0" w:space="0" w:color="auto"/>
          </w:divBdr>
        </w:div>
        <w:div w:id="179976823">
          <w:marLeft w:val="640"/>
          <w:marRight w:val="0"/>
          <w:marTop w:val="0"/>
          <w:marBottom w:val="0"/>
          <w:divBdr>
            <w:top w:val="none" w:sz="0" w:space="0" w:color="auto"/>
            <w:left w:val="none" w:sz="0" w:space="0" w:color="auto"/>
            <w:bottom w:val="none" w:sz="0" w:space="0" w:color="auto"/>
            <w:right w:val="none" w:sz="0" w:space="0" w:color="auto"/>
          </w:divBdr>
        </w:div>
        <w:div w:id="262805352">
          <w:marLeft w:val="640"/>
          <w:marRight w:val="0"/>
          <w:marTop w:val="0"/>
          <w:marBottom w:val="0"/>
          <w:divBdr>
            <w:top w:val="none" w:sz="0" w:space="0" w:color="auto"/>
            <w:left w:val="none" w:sz="0" w:space="0" w:color="auto"/>
            <w:bottom w:val="none" w:sz="0" w:space="0" w:color="auto"/>
            <w:right w:val="none" w:sz="0" w:space="0" w:color="auto"/>
          </w:divBdr>
        </w:div>
        <w:div w:id="1880126097">
          <w:marLeft w:val="640"/>
          <w:marRight w:val="0"/>
          <w:marTop w:val="0"/>
          <w:marBottom w:val="0"/>
          <w:divBdr>
            <w:top w:val="none" w:sz="0" w:space="0" w:color="auto"/>
            <w:left w:val="none" w:sz="0" w:space="0" w:color="auto"/>
            <w:bottom w:val="none" w:sz="0" w:space="0" w:color="auto"/>
            <w:right w:val="none" w:sz="0" w:space="0" w:color="auto"/>
          </w:divBdr>
        </w:div>
        <w:div w:id="1154444525">
          <w:marLeft w:val="640"/>
          <w:marRight w:val="0"/>
          <w:marTop w:val="0"/>
          <w:marBottom w:val="0"/>
          <w:divBdr>
            <w:top w:val="none" w:sz="0" w:space="0" w:color="auto"/>
            <w:left w:val="none" w:sz="0" w:space="0" w:color="auto"/>
            <w:bottom w:val="none" w:sz="0" w:space="0" w:color="auto"/>
            <w:right w:val="none" w:sz="0" w:space="0" w:color="auto"/>
          </w:divBdr>
        </w:div>
        <w:div w:id="1518304432">
          <w:marLeft w:val="640"/>
          <w:marRight w:val="0"/>
          <w:marTop w:val="0"/>
          <w:marBottom w:val="0"/>
          <w:divBdr>
            <w:top w:val="none" w:sz="0" w:space="0" w:color="auto"/>
            <w:left w:val="none" w:sz="0" w:space="0" w:color="auto"/>
            <w:bottom w:val="none" w:sz="0" w:space="0" w:color="auto"/>
            <w:right w:val="none" w:sz="0" w:space="0" w:color="auto"/>
          </w:divBdr>
        </w:div>
        <w:div w:id="247546746">
          <w:marLeft w:val="640"/>
          <w:marRight w:val="0"/>
          <w:marTop w:val="0"/>
          <w:marBottom w:val="0"/>
          <w:divBdr>
            <w:top w:val="none" w:sz="0" w:space="0" w:color="auto"/>
            <w:left w:val="none" w:sz="0" w:space="0" w:color="auto"/>
            <w:bottom w:val="none" w:sz="0" w:space="0" w:color="auto"/>
            <w:right w:val="none" w:sz="0" w:space="0" w:color="auto"/>
          </w:divBdr>
        </w:div>
        <w:div w:id="1131171111">
          <w:marLeft w:val="640"/>
          <w:marRight w:val="0"/>
          <w:marTop w:val="0"/>
          <w:marBottom w:val="0"/>
          <w:divBdr>
            <w:top w:val="none" w:sz="0" w:space="0" w:color="auto"/>
            <w:left w:val="none" w:sz="0" w:space="0" w:color="auto"/>
            <w:bottom w:val="none" w:sz="0" w:space="0" w:color="auto"/>
            <w:right w:val="none" w:sz="0" w:space="0" w:color="auto"/>
          </w:divBdr>
        </w:div>
        <w:div w:id="1579442766">
          <w:marLeft w:val="640"/>
          <w:marRight w:val="0"/>
          <w:marTop w:val="0"/>
          <w:marBottom w:val="0"/>
          <w:divBdr>
            <w:top w:val="none" w:sz="0" w:space="0" w:color="auto"/>
            <w:left w:val="none" w:sz="0" w:space="0" w:color="auto"/>
            <w:bottom w:val="none" w:sz="0" w:space="0" w:color="auto"/>
            <w:right w:val="none" w:sz="0" w:space="0" w:color="auto"/>
          </w:divBdr>
        </w:div>
        <w:div w:id="1873181729">
          <w:marLeft w:val="640"/>
          <w:marRight w:val="0"/>
          <w:marTop w:val="0"/>
          <w:marBottom w:val="0"/>
          <w:divBdr>
            <w:top w:val="none" w:sz="0" w:space="0" w:color="auto"/>
            <w:left w:val="none" w:sz="0" w:space="0" w:color="auto"/>
            <w:bottom w:val="none" w:sz="0" w:space="0" w:color="auto"/>
            <w:right w:val="none" w:sz="0" w:space="0" w:color="auto"/>
          </w:divBdr>
        </w:div>
        <w:div w:id="412826168">
          <w:marLeft w:val="640"/>
          <w:marRight w:val="0"/>
          <w:marTop w:val="0"/>
          <w:marBottom w:val="0"/>
          <w:divBdr>
            <w:top w:val="none" w:sz="0" w:space="0" w:color="auto"/>
            <w:left w:val="none" w:sz="0" w:space="0" w:color="auto"/>
            <w:bottom w:val="none" w:sz="0" w:space="0" w:color="auto"/>
            <w:right w:val="none" w:sz="0" w:space="0" w:color="auto"/>
          </w:divBdr>
        </w:div>
        <w:div w:id="568803607">
          <w:marLeft w:val="640"/>
          <w:marRight w:val="0"/>
          <w:marTop w:val="0"/>
          <w:marBottom w:val="0"/>
          <w:divBdr>
            <w:top w:val="none" w:sz="0" w:space="0" w:color="auto"/>
            <w:left w:val="none" w:sz="0" w:space="0" w:color="auto"/>
            <w:bottom w:val="none" w:sz="0" w:space="0" w:color="auto"/>
            <w:right w:val="none" w:sz="0" w:space="0" w:color="auto"/>
          </w:divBdr>
        </w:div>
        <w:div w:id="988948729">
          <w:marLeft w:val="640"/>
          <w:marRight w:val="0"/>
          <w:marTop w:val="0"/>
          <w:marBottom w:val="0"/>
          <w:divBdr>
            <w:top w:val="none" w:sz="0" w:space="0" w:color="auto"/>
            <w:left w:val="none" w:sz="0" w:space="0" w:color="auto"/>
            <w:bottom w:val="none" w:sz="0" w:space="0" w:color="auto"/>
            <w:right w:val="none" w:sz="0" w:space="0" w:color="auto"/>
          </w:divBdr>
        </w:div>
        <w:div w:id="1522016119">
          <w:marLeft w:val="640"/>
          <w:marRight w:val="0"/>
          <w:marTop w:val="0"/>
          <w:marBottom w:val="0"/>
          <w:divBdr>
            <w:top w:val="none" w:sz="0" w:space="0" w:color="auto"/>
            <w:left w:val="none" w:sz="0" w:space="0" w:color="auto"/>
            <w:bottom w:val="none" w:sz="0" w:space="0" w:color="auto"/>
            <w:right w:val="none" w:sz="0" w:space="0" w:color="auto"/>
          </w:divBdr>
        </w:div>
        <w:div w:id="727805510">
          <w:marLeft w:val="640"/>
          <w:marRight w:val="0"/>
          <w:marTop w:val="0"/>
          <w:marBottom w:val="0"/>
          <w:divBdr>
            <w:top w:val="none" w:sz="0" w:space="0" w:color="auto"/>
            <w:left w:val="none" w:sz="0" w:space="0" w:color="auto"/>
            <w:bottom w:val="none" w:sz="0" w:space="0" w:color="auto"/>
            <w:right w:val="none" w:sz="0" w:space="0" w:color="auto"/>
          </w:divBdr>
        </w:div>
        <w:div w:id="238099694">
          <w:marLeft w:val="640"/>
          <w:marRight w:val="0"/>
          <w:marTop w:val="0"/>
          <w:marBottom w:val="0"/>
          <w:divBdr>
            <w:top w:val="none" w:sz="0" w:space="0" w:color="auto"/>
            <w:left w:val="none" w:sz="0" w:space="0" w:color="auto"/>
            <w:bottom w:val="none" w:sz="0" w:space="0" w:color="auto"/>
            <w:right w:val="none" w:sz="0" w:space="0" w:color="auto"/>
          </w:divBdr>
        </w:div>
        <w:div w:id="1780880635">
          <w:marLeft w:val="640"/>
          <w:marRight w:val="0"/>
          <w:marTop w:val="0"/>
          <w:marBottom w:val="0"/>
          <w:divBdr>
            <w:top w:val="none" w:sz="0" w:space="0" w:color="auto"/>
            <w:left w:val="none" w:sz="0" w:space="0" w:color="auto"/>
            <w:bottom w:val="none" w:sz="0" w:space="0" w:color="auto"/>
            <w:right w:val="none" w:sz="0" w:space="0" w:color="auto"/>
          </w:divBdr>
        </w:div>
        <w:div w:id="2138333052">
          <w:marLeft w:val="640"/>
          <w:marRight w:val="0"/>
          <w:marTop w:val="0"/>
          <w:marBottom w:val="0"/>
          <w:divBdr>
            <w:top w:val="none" w:sz="0" w:space="0" w:color="auto"/>
            <w:left w:val="none" w:sz="0" w:space="0" w:color="auto"/>
            <w:bottom w:val="none" w:sz="0" w:space="0" w:color="auto"/>
            <w:right w:val="none" w:sz="0" w:space="0" w:color="auto"/>
          </w:divBdr>
        </w:div>
        <w:div w:id="1127620647">
          <w:marLeft w:val="640"/>
          <w:marRight w:val="0"/>
          <w:marTop w:val="0"/>
          <w:marBottom w:val="0"/>
          <w:divBdr>
            <w:top w:val="none" w:sz="0" w:space="0" w:color="auto"/>
            <w:left w:val="none" w:sz="0" w:space="0" w:color="auto"/>
            <w:bottom w:val="none" w:sz="0" w:space="0" w:color="auto"/>
            <w:right w:val="none" w:sz="0" w:space="0" w:color="auto"/>
          </w:divBdr>
        </w:div>
        <w:div w:id="2064861471">
          <w:marLeft w:val="640"/>
          <w:marRight w:val="0"/>
          <w:marTop w:val="0"/>
          <w:marBottom w:val="0"/>
          <w:divBdr>
            <w:top w:val="none" w:sz="0" w:space="0" w:color="auto"/>
            <w:left w:val="none" w:sz="0" w:space="0" w:color="auto"/>
            <w:bottom w:val="none" w:sz="0" w:space="0" w:color="auto"/>
            <w:right w:val="none" w:sz="0" w:space="0" w:color="auto"/>
          </w:divBdr>
        </w:div>
        <w:div w:id="1499224946">
          <w:marLeft w:val="640"/>
          <w:marRight w:val="0"/>
          <w:marTop w:val="0"/>
          <w:marBottom w:val="0"/>
          <w:divBdr>
            <w:top w:val="none" w:sz="0" w:space="0" w:color="auto"/>
            <w:left w:val="none" w:sz="0" w:space="0" w:color="auto"/>
            <w:bottom w:val="none" w:sz="0" w:space="0" w:color="auto"/>
            <w:right w:val="none" w:sz="0" w:space="0" w:color="auto"/>
          </w:divBdr>
        </w:div>
        <w:div w:id="1242638114">
          <w:marLeft w:val="640"/>
          <w:marRight w:val="0"/>
          <w:marTop w:val="0"/>
          <w:marBottom w:val="0"/>
          <w:divBdr>
            <w:top w:val="none" w:sz="0" w:space="0" w:color="auto"/>
            <w:left w:val="none" w:sz="0" w:space="0" w:color="auto"/>
            <w:bottom w:val="none" w:sz="0" w:space="0" w:color="auto"/>
            <w:right w:val="none" w:sz="0" w:space="0" w:color="auto"/>
          </w:divBdr>
        </w:div>
        <w:div w:id="1368874103">
          <w:marLeft w:val="640"/>
          <w:marRight w:val="0"/>
          <w:marTop w:val="0"/>
          <w:marBottom w:val="0"/>
          <w:divBdr>
            <w:top w:val="none" w:sz="0" w:space="0" w:color="auto"/>
            <w:left w:val="none" w:sz="0" w:space="0" w:color="auto"/>
            <w:bottom w:val="none" w:sz="0" w:space="0" w:color="auto"/>
            <w:right w:val="none" w:sz="0" w:space="0" w:color="auto"/>
          </w:divBdr>
        </w:div>
        <w:div w:id="1585412151">
          <w:marLeft w:val="640"/>
          <w:marRight w:val="0"/>
          <w:marTop w:val="0"/>
          <w:marBottom w:val="0"/>
          <w:divBdr>
            <w:top w:val="none" w:sz="0" w:space="0" w:color="auto"/>
            <w:left w:val="none" w:sz="0" w:space="0" w:color="auto"/>
            <w:bottom w:val="none" w:sz="0" w:space="0" w:color="auto"/>
            <w:right w:val="none" w:sz="0" w:space="0" w:color="auto"/>
          </w:divBdr>
        </w:div>
        <w:div w:id="1965648130">
          <w:marLeft w:val="640"/>
          <w:marRight w:val="0"/>
          <w:marTop w:val="0"/>
          <w:marBottom w:val="0"/>
          <w:divBdr>
            <w:top w:val="none" w:sz="0" w:space="0" w:color="auto"/>
            <w:left w:val="none" w:sz="0" w:space="0" w:color="auto"/>
            <w:bottom w:val="none" w:sz="0" w:space="0" w:color="auto"/>
            <w:right w:val="none" w:sz="0" w:space="0" w:color="auto"/>
          </w:divBdr>
        </w:div>
        <w:div w:id="493450638">
          <w:marLeft w:val="640"/>
          <w:marRight w:val="0"/>
          <w:marTop w:val="0"/>
          <w:marBottom w:val="0"/>
          <w:divBdr>
            <w:top w:val="none" w:sz="0" w:space="0" w:color="auto"/>
            <w:left w:val="none" w:sz="0" w:space="0" w:color="auto"/>
            <w:bottom w:val="none" w:sz="0" w:space="0" w:color="auto"/>
            <w:right w:val="none" w:sz="0" w:space="0" w:color="auto"/>
          </w:divBdr>
        </w:div>
      </w:divsChild>
    </w:div>
    <w:div w:id="1968926449">
      <w:bodyDiv w:val="1"/>
      <w:marLeft w:val="0"/>
      <w:marRight w:val="0"/>
      <w:marTop w:val="0"/>
      <w:marBottom w:val="0"/>
      <w:divBdr>
        <w:top w:val="none" w:sz="0" w:space="0" w:color="auto"/>
        <w:left w:val="none" w:sz="0" w:space="0" w:color="auto"/>
        <w:bottom w:val="none" w:sz="0" w:space="0" w:color="auto"/>
        <w:right w:val="none" w:sz="0" w:space="0" w:color="auto"/>
      </w:divBdr>
      <w:divsChild>
        <w:div w:id="641693155">
          <w:marLeft w:val="640"/>
          <w:marRight w:val="0"/>
          <w:marTop w:val="0"/>
          <w:marBottom w:val="0"/>
          <w:divBdr>
            <w:top w:val="none" w:sz="0" w:space="0" w:color="auto"/>
            <w:left w:val="none" w:sz="0" w:space="0" w:color="auto"/>
            <w:bottom w:val="none" w:sz="0" w:space="0" w:color="auto"/>
            <w:right w:val="none" w:sz="0" w:space="0" w:color="auto"/>
          </w:divBdr>
        </w:div>
        <w:div w:id="944725681">
          <w:marLeft w:val="640"/>
          <w:marRight w:val="0"/>
          <w:marTop w:val="0"/>
          <w:marBottom w:val="0"/>
          <w:divBdr>
            <w:top w:val="none" w:sz="0" w:space="0" w:color="auto"/>
            <w:left w:val="none" w:sz="0" w:space="0" w:color="auto"/>
            <w:bottom w:val="none" w:sz="0" w:space="0" w:color="auto"/>
            <w:right w:val="none" w:sz="0" w:space="0" w:color="auto"/>
          </w:divBdr>
        </w:div>
        <w:div w:id="1041827143">
          <w:marLeft w:val="640"/>
          <w:marRight w:val="0"/>
          <w:marTop w:val="0"/>
          <w:marBottom w:val="0"/>
          <w:divBdr>
            <w:top w:val="none" w:sz="0" w:space="0" w:color="auto"/>
            <w:left w:val="none" w:sz="0" w:space="0" w:color="auto"/>
            <w:bottom w:val="none" w:sz="0" w:space="0" w:color="auto"/>
            <w:right w:val="none" w:sz="0" w:space="0" w:color="auto"/>
          </w:divBdr>
        </w:div>
        <w:div w:id="2059014801">
          <w:marLeft w:val="640"/>
          <w:marRight w:val="0"/>
          <w:marTop w:val="0"/>
          <w:marBottom w:val="0"/>
          <w:divBdr>
            <w:top w:val="none" w:sz="0" w:space="0" w:color="auto"/>
            <w:left w:val="none" w:sz="0" w:space="0" w:color="auto"/>
            <w:bottom w:val="none" w:sz="0" w:space="0" w:color="auto"/>
            <w:right w:val="none" w:sz="0" w:space="0" w:color="auto"/>
          </w:divBdr>
        </w:div>
        <w:div w:id="1330329747">
          <w:marLeft w:val="640"/>
          <w:marRight w:val="0"/>
          <w:marTop w:val="0"/>
          <w:marBottom w:val="0"/>
          <w:divBdr>
            <w:top w:val="none" w:sz="0" w:space="0" w:color="auto"/>
            <w:left w:val="none" w:sz="0" w:space="0" w:color="auto"/>
            <w:bottom w:val="none" w:sz="0" w:space="0" w:color="auto"/>
            <w:right w:val="none" w:sz="0" w:space="0" w:color="auto"/>
          </w:divBdr>
        </w:div>
        <w:div w:id="1950162168">
          <w:marLeft w:val="640"/>
          <w:marRight w:val="0"/>
          <w:marTop w:val="0"/>
          <w:marBottom w:val="0"/>
          <w:divBdr>
            <w:top w:val="none" w:sz="0" w:space="0" w:color="auto"/>
            <w:left w:val="none" w:sz="0" w:space="0" w:color="auto"/>
            <w:bottom w:val="none" w:sz="0" w:space="0" w:color="auto"/>
            <w:right w:val="none" w:sz="0" w:space="0" w:color="auto"/>
          </w:divBdr>
        </w:div>
        <w:div w:id="1784155972">
          <w:marLeft w:val="640"/>
          <w:marRight w:val="0"/>
          <w:marTop w:val="0"/>
          <w:marBottom w:val="0"/>
          <w:divBdr>
            <w:top w:val="none" w:sz="0" w:space="0" w:color="auto"/>
            <w:left w:val="none" w:sz="0" w:space="0" w:color="auto"/>
            <w:bottom w:val="none" w:sz="0" w:space="0" w:color="auto"/>
            <w:right w:val="none" w:sz="0" w:space="0" w:color="auto"/>
          </w:divBdr>
        </w:div>
        <w:div w:id="1110860655">
          <w:marLeft w:val="640"/>
          <w:marRight w:val="0"/>
          <w:marTop w:val="0"/>
          <w:marBottom w:val="0"/>
          <w:divBdr>
            <w:top w:val="none" w:sz="0" w:space="0" w:color="auto"/>
            <w:left w:val="none" w:sz="0" w:space="0" w:color="auto"/>
            <w:bottom w:val="none" w:sz="0" w:space="0" w:color="auto"/>
            <w:right w:val="none" w:sz="0" w:space="0" w:color="auto"/>
          </w:divBdr>
        </w:div>
        <w:div w:id="809832665">
          <w:marLeft w:val="640"/>
          <w:marRight w:val="0"/>
          <w:marTop w:val="0"/>
          <w:marBottom w:val="0"/>
          <w:divBdr>
            <w:top w:val="none" w:sz="0" w:space="0" w:color="auto"/>
            <w:left w:val="none" w:sz="0" w:space="0" w:color="auto"/>
            <w:bottom w:val="none" w:sz="0" w:space="0" w:color="auto"/>
            <w:right w:val="none" w:sz="0" w:space="0" w:color="auto"/>
          </w:divBdr>
        </w:div>
        <w:div w:id="1575580593">
          <w:marLeft w:val="640"/>
          <w:marRight w:val="0"/>
          <w:marTop w:val="0"/>
          <w:marBottom w:val="0"/>
          <w:divBdr>
            <w:top w:val="none" w:sz="0" w:space="0" w:color="auto"/>
            <w:left w:val="none" w:sz="0" w:space="0" w:color="auto"/>
            <w:bottom w:val="none" w:sz="0" w:space="0" w:color="auto"/>
            <w:right w:val="none" w:sz="0" w:space="0" w:color="auto"/>
          </w:divBdr>
        </w:div>
        <w:div w:id="1752503562">
          <w:marLeft w:val="640"/>
          <w:marRight w:val="0"/>
          <w:marTop w:val="0"/>
          <w:marBottom w:val="0"/>
          <w:divBdr>
            <w:top w:val="none" w:sz="0" w:space="0" w:color="auto"/>
            <w:left w:val="none" w:sz="0" w:space="0" w:color="auto"/>
            <w:bottom w:val="none" w:sz="0" w:space="0" w:color="auto"/>
            <w:right w:val="none" w:sz="0" w:space="0" w:color="auto"/>
          </w:divBdr>
        </w:div>
        <w:div w:id="772750548">
          <w:marLeft w:val="640"/>
          <w:marRight w:val="0"/>
          <w:marTop w:val="0"/>
          <w:marBottom w:val="0"/>
          <w:divBdr>
            <w:top w:val="none" w:sz="0" w:space="0" w:color="auto"/>
            <w:left w:val="none" w:sz="0" w:space="0" w:color="auto"/>
            <w:bottom w:val="none" w:sz="0" w:space="0" w:color="auto"/>
            <w:right w:val="none" w:sz="0" w:space="0" w:color="auto"/>
          </w:divBdr>
        </w:div>
        <w:div w:id="427311831">
          <w:marLeft w:val="640"/>
          <w:marRight w:val="0"/>
          <w:marTop w:val="0"/>
          <w:marBottom w:val="0"/>
          <w:divBdr>
            <w:top w:val="none" w:sz="0" w:space="0" w:color="auto"/>
            <w:left w:val="none" w:sz="0" w:space="0" w:color="auto"/>
            <w:bottom w:val="none" w:sz="0" w:space="0" w:color="auto"/>
            <w:right w:val="none" w:sz="0" w:space="0" w:color="auto"/>
          </w:divBdr>
        </w:div>
        <w:div w:id="1556969240">
          <w:marLeft w:val="640"/>
          <w:marRight w:val="0"/>
          <w:marTop w:val="0"/>
          <w:marBottom w:val="0"/>
          <w:divBdr>
            <w:top w:val="none" w:sz="0" w:space="0" w:color="auto"/>
            <w:left w:val="none" w:sz="0" w:space="0" w:color="auto"/>
            <w:bottom w:val="none" w:sz="0" w:space="0" w:color="auto"/>
            <w:right w:val="none" w:sz="0" w:space="0" w:color="auto"/>
          </w:divBdr>
        </w:div>
        <w:div w:id="114063562">
          <w:marLeft w:val="640"/>
          <w:marRight w:val="0"/>
          <w:marTop w:val="0"/>
          <w:marBottom w:val="0"/>
          <w:divBdr>
            <w:top w:val="none" w:sz="0" w:space="0" w:color="auto"/>
            <w:left w:val="none" w:sz="0" w:space="0" w:color="auto"/>
            <w:bottom w:val="none" w:sz="0" w:space="0" w:color="auto"/>
            <w:right w:val="none" w:sz="0" w:space="0" w:color="auto"/>
          </w:divBdr>
        </w:div>
        <w:div w:id="231895496">
          <w:marLeft w:val="640"/>
          <w:marRight w:val="0"/>
          <w:marTop w:val="0"/>
          <w:marBottom w:val="0"/>
          <w:divBdr>
            <w:top w:val="none" w:sz="0" w:space="0" w:color="auto"/>
            <w:left w:val="none" w:sz="0" w:space="0" w:color="auto"/>
            <w:bottom w:val="none" w:sz="0" w:space="0" w:color="auto"/>
            <w:right w:val="none" w:sz="0" w:space="0" w:color="auto"/>
          </w:divBdr>
        </w:div>
        <w:div w:id="1018197143">
          <w:marLeft w:val="640"/>
          <w:marRight w:val="0"/>
          <w:marTop w:val="0"/>
          <w:marBottom w:val="0"/>
          <w:divBdr>
            <w:top w:val="none" w:sz="0" w:space="0" w:color="auto"/>
            <w:left w:val="none" w:sz="0" w:space="0" w:color="auto"/>
            <w:bottom w:val="none" w:sz="0" w:space="0" w:color="auto"/>
            <w:right w:val="none" w:sz="0" w:space="0" w:color="auto"/>
          </w:divBdr>
        </w:div>
        <w:div w:id="1854999634">
          <w:marLeft w:val="640"/>
          <w:marRight w:val="0"/>
          <w:marTop w:val="0"/>
          <w:marBottom w:val="0"/>
          <w:divBdr>
            <w:top w:val="none" w:sz="0" w:space="0" w:color="auto"/>
            <w:left w:val="none" w:sz="0" w:space="0" w:color="auto"/>
            <w:bottom w:val="none" w:sz="0" w:space="0" w:color="auto"/>
            <w:right w:val="none" w:sz="0" w:space="0" w:color="auto"/>
          </w:divBdr>
        </w:div>
        <w:div w:id="876696699">
          <w:marLeft w:val="640"/>
          <w:marRight w:val="0"/>
          <w:marTop w:val="0"/>
          <w:marBottom w:val="0"/>
          <w:divBdr>
            <w:top w:val="none" w:sz="0" w:space="0" w:color="auto"/>
            <w:left w:val="none" w:sz="0" w:space="0" w:color="auto"/>
            <w:bottom w:val="none" w:sz="0" w:space="0" w:color="auto"/>
            <w:right w:val="none" w:sz="0" w:space="0" w:color="auto"/>
          </w:divBdr>
        </w:div>
        <w:div w:id="36243444">
          <w:marLeft w:val="640"/>
          <w:marRight w:val="0"/>
          <w:marTop w:val="0"/>
          <w:marBottom w:val="0"/>
          <w:divBdr>
            <w:top w:val="none" w:sz="0" w:space="0" w:color="auto"/>
            <w:left w:val="none" w:sz="0" w:space="0" w:color="auto"/>
            <w:bottom w:val="none" w:sz="0" w:space="0" w:color="auto"/>
            <w:right w:val="none" w:sz="0" w:space="0" w:color="auto"/>
          </w:divBdr>
        </w:div>
        <w:div w:id="825361796">
          <w:marLeft w:val="640"/>
          <w:marRight w:val="0"/>
          <w:marTop w:val="0"/>
          <w:marBottom w:val="0"/>
          <w:divBdr>
            <w:top w:val="none" w:sz="0" w:space="0" w:color="auto"/>
            <w:left w:val="none" w:sz="0" w:space="0" w:color="auto"/>
            <w:bottom w:val="none" w:sz="0" w:space="0" w:color="auto"/>
            <w:right w:val="none" w:sz="0" w:space="0" w:color="auto"/>
          </w:divBdr>
        </w:div>
        <w:div w:id="402607564">
          <w:marLeft w:val="640"/>
          <w:marRight w:val="0"/>
          <w:marTop w:val="0"/>
          <w:marBottom w:val="0"/>
          <w:divBdr>
            <w:top w:val="none" w:sz="0" w:space="0" w:color="auto"/>
            <w:left w:val="none" w:sz="0" w:space="0" w:color="auto"/>
            <w:bottom w:val="none" w:sz="0" w:space="0" w:color="auto"/>
            <w:right w:val="none" w:sz="0" w:space="0" w:color="auto"/>
          </w:divBdr>
        </w:div>
        <w:div w:id="525757024">
          <w:marLeft w:val="640"/>
          <w:marRight w:val="0"/>
          <w:marTop w:val="0"/>
          <w:marBottom w:val="0"/>
          <w:divBdr>
            <w:top w:val="none" w:sz="0" w:space="0" w:color="auto"/>
            <w:left w:val="none" w:sz="0" w:space="0" w:color="auto"/>
            <w:bottom w:val="none" w:sz="0" w:space="0" w:color="auto"/>
            <w:right w:val="none" w:sz="0" w:space="0" w:color="auto"/>
          </w:divBdr>
        </w:div>
        <w:div w:id="411241276">
          <w:marLeft w:val="640"/>
          <w:marRight w:val="0"/>
          <w:marTop w:val="0"/>
          <w:marBottom w:val="0"/>
          <w:divBdr>
            <w:top w:val="none" w:sz="0" w:space="0" w:color="auto"/>
            <w:left w:val="none" w:sz="0" w:space="0" w:color="auto"/>
            <w:bottom w:val="none" w:sz="0" w:space="0" w:color="auto"/>
            <w:right w:val="none" w:sz="0" w:space="0" w:color="auto"/>
          </w:divBdr>
        </w:div>
        <w:div w:id="195385594">
          <w:marLeft w:val="640"/>
          <w:marRight w:val="0"/>
          <w:marTop w:val="0"/>
          <w:marBottom w:val="0"/>
          <w:divBdr>
            <w:top w:val="none" w:sz="0" w:space="0" w:color="auto"/>
            <w:left w:val="none" w:sz="0" w:space="0" w:color="auto"/>
            <w:bottom w:val="none" w:sz="0" w:space="0" w:color="auto"/>
            <w:right w:val="none" w:sz="0" w:space="0" w:color="auto"/>
          </w:divBdr>
        </w:div>
        <w:div w:id="582571163">
          <w:marLeft w:val="640"/>
          <w:marRight w:val="0"/>
          <w:marTop w:val="0"/>
          <w:marBottom w:val="0"/>
          <w:divBdr>
            <w:top w:val="none" w:sz="0" w:space="0" w:color="auto"/>
            <w:left w:val="none" w:sz="0" w:space="0" w:color="auto"/>
            <w:bottom w:val="none" w:sz="0" w:space="0" w:color="auto"/>
            <w:right w:val="none" w:sz="0" w:space="0" w:color="auto"/>
          </w:divBdr>
        </w:div>
        <w:div w:id="1566986735">
          <w:marLeft w:val="640"/>
          <w:marRight w:val="0"/>
          <w:marTop w:val="0"/>
          <w:marBottom w:val="0"/>
          <w:divBdr>
            <w:top w:val="none" w:sz="0" w:space="0" w:color="auto"/>
            <w:left w:val="none" w:sz="0" w:space="0" w:color="auto"/>
            <w:bottom w:val="none" w:sz="0" w:space="0" w:color="auto"/>
            <w:right w:val="none" w:sz="0" w:space="0" w:color="auto"/>
          </w:divBdr>
        </w:div>
        <w:div w:id="1508251612">
          <w:marLeft w:val="640"/>
          <w:marRight w:val="0"/>
          <w:marTop w:val="0"/>
          <w:marBottom w:val="0"/>
          <w:divBdr>
            <w:top w:val="none" w:sz="0" w:space="0" w:color="auto"/>
            <w:left w:val="none" w:sz="0" w:space="0" w:color="auto"/>
            <w:bottom w:val="none" w:sz="0" w:space="0" w:color="auto"/>
            <w:right w:val="none" w:sz="0" w:space="0" w:color="auto"/>
          </w:divBdr>
        </w:div>
        <w:div w:id="1671980222">
          <w:marLeft w:val="640"/>
          <w:marRight w:val="0"/>
          <w:marTop w:val="0"/>
          <w:marBottom w:val="0"/>
          <w:divBdr>
            <w:top w:val="none" w:sz="0" w:space="0" w:color="auto"/>
            <w:left w:val="none" w:sz="0" w:space="0" w:color="auto"/>
            <w:bottom w:val="none" w:sz="0" w:space="0" w:color="auto"/>
            <w:right w:val="none" w:sz="0" w:space="0" w:color="auto"/>
          </w:divBdr>
        </w:div>
        <w:div w:id="2082018995">
          <w:marLeft w:val="640"/>
          <w:marRight w:val="0"/>
          <w:marTop w:val="0"/>
          <w:marBottom w:val="0"/>
          <w:divBdr>
            <w:top w:val="none" w:sz="0" w:space="0" w:color="auto"/>
            <w:left w:val="none" w:sz="0" w:space="0" w:color="auto"/>
            <w:bottom w:val="none" w:sz="0" w:space="0" w:color="auto"/>
            <w:right w:val="none" w:sz="0" w:space="0" w:color="auto"/>
          </w:divBdr>
        </w:div>
        <w:div w:id="1797673335">
          <w:marLeft w:val="640"/>
          <w:marRight w:val="0"/>
          <w:marTop w:val="0"/>
          <w:marBottom w:val="0"/>
          <w:divBdr>
            <w:top w:val="none" w:sz="0" w:space="0" w:color="auto"/>
            <w:left w:val="none" w:sz="0" w:space="0" w:color="auto"/>
            <w:bottom w:val="none" w:sz="0" w:space="0" w:color="auto"/>
            <w:right w:val="none" w:sz="0" w:space="0" w:color="auto"/>
          </w:divBdr>
        </w:div>
        <w:div w:id="1698582530">
          <w:marLeft w:val="640"/>
          <w:marRight w:val="0"/>
          <w:marTop w:val="0"/>
          <w:marBottom w:val="0"/>
          <w:divBdr>
            <w:top w:val="none" w:sz="0" w:space="0" w:color="auto"/>
            <w:left w:val="none" w:sz="0" w:space="0" w:color="auto"/>
            <w:bottom w:val="none" w:sz="0" w:space="0" w:color="auto"/>
            <w:right w:val="none" w:sz="0" w:space="0" w:color="auto"/>
          </w:divBdr>
        </w:div>
        <w:div w:id="151944946">
          <w:marLeft w:val="640"/>
          <w:marRight w:val="0"/>
          <w:marTop w:val="0"/>
          <w:marBottom w:val="0"/>
          <w:divBdr>
            <w:top w:val="none" w:sz="0" w:space="0" w:color="auto"/>
            <w:left w:val="none" w:sz="0" w:space="0" w:color="auto"/>
            <w:bottom w:val="none" w:sz="0" w:space="0" w:color="auto"/>
            <w:right w:val="none" w:sz="0" w:space="0" w:color="auto"/>
          </w:divBdr>
        </w:div>
        <w:div w:id="635792445">
          <w:marLeft w:val="640"/>
          <w:marRight w:val="0"/>
          <w:marTop w:val="0"/>
          <w:marBottom w:val="0"/>
          <w:divBdr>
            <w:top w:val="none" w:sz="0" w:space="0" w:color="auto"/>
            <w:left w:val="none" w:sz="0" w:space="0" w:color="auto"/>
            <w:bottom w:val="none" w:sz="0" w:space="0" w:color="auto"/>
            <w:right w:val="none" w:sz="0" w:space="0" w:color="auto"/>
          </w:divBdr>
        </w:div>
        <w:div w:id="338966783">
          <w:marLeft w:val="640"/>
          <w:marRight w:val="0"/>
          <w:marTop w:val="0"/>
          <w:marBottom w:val="0"/>
          <w:divBdr>
            <w:top w:val="none" w:sz="0" w:space="0" w:color="auto"/>
            <w:left w:val="none" w:sz="0" w:space="0" w:color="auto"/>
            <w:bottom w:val="none" w:sz="0" w:space="0" w:color="auto"/>
            <w:right w:val="none" w:sz="0" w:space="0" w:color="auto"/>
          </w:divBdr>
        </w:div>
        <w:div w:id="469712175">
          <w:marLeft w:val="640"/>
          <w:marRight w:val="0"/>
          <w:marTop w:val="0"/>
          <w:marBottom w:val="0"/>
          <w:divBdr>
            <w:top w:val="none" w:sz="0" w:space="0" w:color="auto"/>
            <w:left w:val="none" w:sz="0" w:space="0" w:color="auto"/>
            <w:bottom w:val="none" w:sz="0" w:space="0" w:color="auto"/>
            <w:right w:val="none" w:sz="0" w:space="0" w:color="auto"/>
          </w:divBdr>
        </w:div>
        <w:div w:id="1372077662">
          <w:marLeft w:val="640"/>
          <w:marRight w:val="0"/>
          <w:marTop w:val="0"/>
          <w:marBottom w:val="0"/>
          <w:divBdr>
            <w:top w:val="none" w:sz="0" w:space="0" w:color="auto"/>
            <w:left w:val="none" w:sz="0" w:space="0" w:color="auto"/>
            <w:bottom w:val="none" w:sz="0" w:space="0" w:color="auto"/>
            <w:right w:val="none" w:sz="0" w:space="0" w:color="auto"/>
          </w:divBdr>
        </w:div>
        <w:div w:id="949818738">
          <w:marLeft w:val="640"/>
          <w:marRight w:val="0"/>
          <w:marTop w:val="0"/>
          <w:marBottom w:val="0"/>
          <w:divBdr>
            <w:top w:val="none" w:sz="0" w:space="0" w:color="auto"/>
            <w:left w:val="none" w:sz="0" w:space="0" w:color="auto"/>
            <w:bottom w:val="none" w:sz="0" w:space="0" w:color="auto"/>
            <w:right w:val="none" w:sz="0" w:space="0" w:color="auto"/>
          </w:divBdr>
        </w:div>
        <w:div w:id="849757962">
          <w:marLeft w:val="640"/>
          <w:marRight w:val="0"/>
          <w:marTop w:val="0"/>
          <w:marBottom w:val="0"/>
          <w:divBdr>
            <w:top w:val="none" w:sz="0" w:space="0" w:color="auto"/>
            <w:left w:val="none" w:sz="0" w:space="0" w:color="auto"/>
            <w:bottom w:val="none" w:sz="0" w:space="0" w:color="auto"/>
            <w:right w:val="none" w:sz="0" w:space="0" w:color="auto"/>
          </w:divBdr>
        </w:div>
        <w:div w:id="1609043228">
          <w:marLeft w:val="640"/>
          <w:marRight w:val="0"/>
          <w:marTop w:val="0"/>
          <w:marBottom w:val="0"/>
          <w:divBdr>
            <w:top w:val="none" w:sz="0" w:space="0" w:color="auto"/>
            <w:left w:val="none" w:sz="0" w:space="0" w:color="auto"/>
            <w:bottom w:val="none" w:sz="0" w:space="0" w:color="auto"/>
            <w:right w:val="none" w:sz="0" w:space="0" w:color="auto"/>
          </w:divBdr>
        </w:div>
      </w:divsChild>
    </w:div>
    <w:div w:id="1984459936">
      <w:bodyDiv w:val="1"/>
      <w:marLeft w:val="0"/>
      <w:marRight w:val="0"/>
      <w:marTop w:val="0"/>
      <w:marBottom w:val="0"/>
      <w:divBdr>
        <w:top w:val="none" w:sz="0" w:space="0" w:color="auto"/>
        <w:left w:val="none" w:sz="0" w:space="0" w:color="auto"/>
        <w:bottom w:val="none" w:sz="0" w:space="0" w:color="auto"/>
        <w:right w:val="none" w:sz="0" w:space="0" w:color="auto"/>
      </w:divBdr>
      <w:divsChild>
        <w:div w:id="738673717">
          <w:marLeft w:val="640"/>
          <w:marRight w:val="0"/>
          <w:marTop w:val="0"/>
          <w:marBottom w:val="0"/>
          <w:divBdr>
            <w:top w:val="none" w:sz="0" w:space="0" w:color="auto"/>
            <w:left w:val="none" w:sz="0" w:space="0" w:color="auto"/>
            <w:bottom w:val="none" w:sz="0" w:space="0" w:color="auto"/>
            <w:right w:val="none" w:sz="0" w:space="0" w:color="auto"/>
          </w:divBdr>
        </w:div>
        <w:div w:id="1239172835">
          <w:marLeft w:val="640"/>
          <w:marRight w:val="0"/>
          <w:marTop w:val="0"/>
          <w:marBottom w:val="0"/>
          <w:divBdr>
            <w:top w:val="none" w:sz="0" w:space="0" w:color="auto"/>
            <w:left w:val="none" w:sz="0" w:space="0" w:color="auto"/>
            <w:bottom w:val="none" w:sz="0" w:space="0" w:color="auto"/>
            <w:right w:val="none" w:sz="0" w:space="0" w:color="auto"/>
          </w:divBdr>
        </w:div>
        <w:div w:id="366764139">
          <w:marLeft w:val="640"/>
          <w:marRight w:val="0"/>
          <w:marTop w:val="0"/>
          <w:marBottom w:val="0"/>
          <w:divBdr>
            <w:top w:val="none" w:sz="0" w:space="0" w:color="auto"/>
            <w:left w:val="none" w:sz="0" w:space="0" w:color="auto"/>
            <w:bottom w:val="none" w:sz="0" w:space="0" w:color="auto"/>
            <w:right w:val="none" w:sz="0" w:space="0" w:color="auto"/>
          </w:divBdr>
        </w:div>
        <w:div w:id="154078399">
          <w:marLeft w:val="640"/>
          <w:marRight w:val="0"/>
          <w:marTop w:val="0"/>
          <w:marBottom w:val="0"/>
          <w:divBdr>
            <w:top w:val="none" w:sz="0" w:space="0" w:color="auto"/>
            <w:left w:val="none" w:sz="0" w:space="0" w:color="auto"/>
            <w:bottom w:val="none" w:sz="0" w:space="0" w:color="auto"/>
            <w:right w:val="none" w:sz="0" w:space="0" w:color="auto"/>
          </w:divBdr>
        </w:div>
        <w:div w:id="1999141651">
          <w:marLeft w:val="640"/>
          <w:marRight w:val="0"/>
          <w:marTop w:val="0"/>
          <w:marBottom w:val="0"/>
          <w:divBdr>
            <w:top w:val="none" w:sz="0" w:space="0" w:color="auto"/>
            <w:left w:val="none" w:sz="0" w:space="0" w:color="auto"/>
            <w:bottom w:val="none" w:sz="0" w:space="0" w:color="auto"/>
            <w:right w:val="none" w:sz="0" w:space="0" w:color="auto"/>
          </w:divBdr>
        </w:div>
        <w:div w:id="844789002">
          <w:marLeft w:val="640"/>
          <w:marRight w:val="0"/>
          <w:marTop w:val="0"/>
          <w:marBottom w:val="0"/>
          <w:divBdr>
            <w:top w:val="none" w:sz="0" w:space="0" w:color="auto"/>
            <w:left w:val="none" w:sz="0" w:space="0" w:color="auto"/>
            <w:bottom w:val="none" w:sz="0" w:space="0" w:color="auto"/>
            <w:right w:val="none" w:sz="0" w:space="0" w:color="auto"/>
          </w:divBdr>
        </w:div>
        <w:div w:id="420642022">
          <w:marLeft w:val="640"/>
          <w:marRight w:val="0"/>
          <w:marTop w:val="0"/>
          <w:marBottom w:val="0"/>
          <w:divBdr>
            <w:top w:val="none" w:sz="0" w:space="0" w:color="auto"/>
            <w:left w:val="none" w:sz="0" w:space="0" w:color="auto"/>
            <w:bottom w:val="none" w:sz="0" w:space="0" w:color="auto"/>
            <w:right w:val="none" w:sz="0" w:space="0" w:color="auto"/>
          </w:divBdr>
        </w:div>
        <w:div w:id="993264846">
          <w:marLeft w:val="640"/>
          <w:marRight w:val="0"/>
          <w:marTop w:val="0"/>
          <w:marBottom w:val="0"/>
          <w:divBdr>
            <w:top w:val="none" w:sz="0" w:space="0" w:color="auto"/>
            <w:left w:val="none" w:sz="0" w:space="0" w:color="auto"/>
            <w:bottom w:val="none" w:sz="0" w:space="0" w:color="auto"/>
            <w:right w:val="none" w:sz="0" w:space="0" w:color="auto"/>
          </w:divBdr>
        </w:div>
        <w:div w:id="1568960081">
          <w:marLeft w:val="640"/>
          <w:marRight w:val="0"/>
          <w:marTop w:val="0"/>
          <w:marBottom w:val="0"/>
          <w:divBdr>
            <w:top w:val="none" w:sz="0" w:space="0" w:color="auto"/>
            <w:left w:val="none" w:sz="0" w:space="0" w:color="auto"/>
            <w:bottom w:val="none" w:sz="0" w:space="0" w:color="auto"/>
            <w:right w:val="none" w:sz="0" w:space="0" w:color="auto"/>
          </w:divBdr>
        </w:div>
        <w:div w:id="816534266">
          <w:marLeft w:val="640"/>
          <w:marRight w:val="0"/>
          <w:marTop w:val="0"/>
          <w:marBottom w:val="0"/>
          <w:divBdr>
            <w:top w:val="none" w:sz="0" w:space="0" w:color="auto"/>
            <w:left w:val="none" w:sz="0" w:space="0" w:color="auto"/>
            <w:bottom w:val="none" w:sz="0" w:space="0" w:color="auto"/>
            <w:right w:val="none" w:sz="0" w:space="0" w:color="auto"/>
          </w:divBdr>
        </w:div>
        <w:div w:id="1568610356">
          <w:marLeft w:val="640"/>
          <w:marRight w:val="0"/>
          <w:marTop w:val="0"/>
          <w:marBottom w:val="0"/>
          <w:divBdr>
            <w:top w:val="none" w:sz="0" w:space="0" w:color="auto"/>
            <w:left w:val="none" w:sz="0" w:space="0" w:color="auto"/>
            <w:bottom w:val="none" w:sz="0" w:space="0" w:color="auto"/>
            <w:right w:val="none" w:sz="0" w:space="0" w:color="auto"/>
          </w:divBdr>
        </w:div>
        <w:div w:id="337273552">
          <w:marLeft w:val="640"/>
          <w:marRight w:val="0"/>
          <w:marTop w:val="0"/>
          <w:marBottom w:val="0"/>
          <w:divBdr>
            <w:top w:val="none" w:sz="0" w:space="0" w:color="auto"/>
            <w:left w:val="none" w:sz="0" w:space="0" w:color="auto"/>
            <w:bottom w:val="none" w:sz="0" w:space="0" w:color="auto"/>
            <w:right w:val="none" w:sz="0" w:space="0" w:color="auto"/>
          </w:divBdr>
        </w:div>
        <w:div w:id="1560437662">
          <w:marLeft w:val="640"/>
          <w:marRight w:val="0"/>
          <w:marTop w:val="0"/>
          <w:marBottom w:val="0"/>
          <w:divBdr>
            <w:top w:val="none" w:sz="0" w:space="0" w:color="auto"/>
            <w:left w:val="none" w:sz="0" w:space="0" w:color="auto"/>
            <w:bottom w:val="none" w:sz="0" w:space="0" w:color="auto"/>
            <w:right w:val="none" w:sz="0" w:space="0" w:color="auto"/>
          </w:divBdr>
        </w:div>
        <w:div w:id="1092900107">
          <w:marLeft w:val="640"/>
          <w:marRight w:val="0"/>
          <w:marTop w:val="0"/>
          <w:marBottom w:val="0"/>
          <w:divBdr>
            <w:top w:val="none" w:sz="0" w:space="0" w:color="auto"/>
            <w:left w:val="none" w:sz="0" w:space="0" w:color="auto"/>
            <w:bottom w:val="none" w:sz="0" w:space="0" w:color="auto"/>
            <w:right w:val="none" w:sz="0" w:space="0" w:color="auto"/>
          </w:divBdr>
        </w:div>
        <w:div w:id="646014172">
          <w:marLeft w:val="640"/>
          <w:marRight w:val="0"/>
          <w:marTop w:val="0"/>
          <w:marBottom w:val="0"/>
          <w:divBdr>
            <w:top w:val="none" w:sz="0" w:space="0" w:color="auto"/>
            <w:left w:val="none" w:sz="0" w:space="0" w:color="auto"/>
            <w:bottom w:val="none" w:sz="0" w:space="0" w:color="auto"/>
            <w:right w:val="none" w:sz="0" w:space="0" w:color="auto"/>
          </w:divBdr>
        </w:div>
        <w:div w:id="2129738855">
          <w:marLeft w:val="640"/>
          <w:marRight w:val="0"/>
          <w:marTop w:val="0"/>
          <w:marBottom w:val="0"/>
          <w:divBdr>
            <w:top w:val="none" w:sz="0" w:space="0" w:color="auto"/>
            <w:left w:val="none" w:sz="0" w:space="0" w:color="auto"/>
            <w:bottom w:val="none" w:sz="0" w:space="0" w:color="auto"/>
            <w:right w:val="none" w:sz="0" w:space="0" w:color="auto"/>
          </w:divBdr>
        </w:div>
        <w:div w:id="1450709914">
          <w:marLeft w:val="640"/>
          <w:marRight w:val="0"/>
          <w:marTop w:val="0"/>
          <w:marBottom w:val="0"/>
          <w:divBdr>
            <w:top w:val="none" w:sz="0" w:space="0" w:color="auto"/>
            <w:left w:val="none" w:sz="0" w:space="0" w:color="auto"/>
            <w:bottom w:val="none" w:sz="0" w:space="0" w:color="auto"/>
            <w:right w:val="none" w:sz="0" w:space="0" w:color="auto"/>
          </w:divBdr>
        </w:div>
        <w:div w:id="2053379094">
          <w:marLeft w:val="640"/>
          <w:marRight w:val="0"/>
          <w:marTop w:val="0"/>
          <w:marBottom w:val="0"/>
          <w:divBdr>
            <w:top w:val="none" w:sz="0" w:space="0" w:color="auto"/>
            <w:left w:val="none" w:sz="0" w:space="0" w:color="auto"/>
            <w:bottom w:val="none" w:sz="0" w:space="0" w:color="auto"/>
            <w:right w:val="none" w:sz="0" w:space="0" w:color="auto"/>
          </w:divBdr>
        </w:div>
        <w:div w:id="432750723">
          <w:marLeft w:val="640"/>
          <w:marRight w:val="0"/>
          <w:marTop w:val="0"/>
          <w:marBottom w:val="0"/>
          <w:divBdr>
            <w:top w:val="none" w:sz="0" w:space="0" w:color="auto"/>
            <w:left w:val="none" w:sz="0" w:space="0" w:color="auto"/>
            <w:bottom w:val="none" w:sz="0" w:space="0" w:color="auto"/>
            <w:right w:val="none" w:sz="0" w:space="0" w:color="auto"/>
          </w:divBdr>
        </w:div>
        <w:div w:id="2062945022">
          <w:marLeft w:val="640"/>
          <w:marRight w:val="0"/>
          <w:marTop w:val="0"/>
          <w:marBottom w:val="0"/>
          <w:divBdr>
            <w:top w:val="none" w:sz="0" w:space="0" w:color="auto"/>
            <w:left w:val="none" w:sz="0" w:space="0" w:color="auto"/>
            <w:bottom w:val="none" w:sz="0" w:space="0" w:color="auto"/>
            <w:right w:val="none" w:sz="0" w:space="0" w:color="auto"/>
          </w:divBdr>
        </w:div>
        <w:div w:id="1062755225">
          <w:marLeft w:val="640"/>
          <w:marRight w:val="0"/>
          <w:marTop w:val="0"/>
          <w:marBottom w:val="0"/>
          <w:divBdr>
            <w:top w:val="none" w:sz="0" w:space="0" w:color="auto"/>
            <w:left w:val="none" w:sz="0" w:space="0" w:color="auto"/>
            <w:bottom w:val="none" w:sz="0" w:space="0" w:color="auto"/>
            <w:right w:val="none" w:sz="0" w:space="0" w:color="auto"/>
          </w:divBdr>
        </w:div>
        <w:div w:id="653534525">
          <w:marLeft w:val="640"/>
          <w:marRight w:val="0"/>
          <w:marTop w:val="0"/>
          <w:marBottom w:val="0"/>
          <w:divBdr>
            <w:top w:val="none" w:sz="0" w:space="0" w:color="auto"/>
            <w:left w:val="none" w:sz="0" w:space="0" w:color="auto"/>
            <w:bottom w:val="none" w:sz="0" w:space="0" w:color="auto"/>
            <w:right w:val="none" w:sz="0" w:space="0" w:color="auto"/>
          </w:divBdr>
        </w:div>
        <w:div w:id="519244967">
          <w:marLeft w:val="640"/>
          <w:marRight w:val="0"/>
          <w:marTop w:val="0"/>
          <w:marBottom w:val="0"/>
          <w:divBdr>
            <w:top w:val="none" w:sz="0" w:space="0" w:color="auto"/>
            <w:left w:val="none" w:sz="0" w:space="0" w:color="auto"/>
            <w:bottom w:val="none" w:sz="0" w:space="0" w:color="auto"/>
            <w:right w:val="none" w:sz="0" w:space="0" w:color="auto"/>
          </w:divBdr>
        </w:div>
        <w:div w:id="1650281291">
          <w:marLeft w:val="640"/>
          <w:marRight w:val="0"/>
          <w:marTop w:val="0"/>
          <w:marBottom w:val="0"/>
          <w:divBdr>
            <w:top w:val="none" w:sz="0" w:space="0" w:color="auto"/>
            <w:left w:val="none" w:sz="0" w:space="0" w:color="auto"/>
            <w:bottom w:val="none" w:sz="0" w:space="0" w:color="auto"/>
            <w:right w:val="none" w:sz="0" w:space="0" w:color="auto"/>
          </w:divBdr>
        </w:div>
        <w:div w:id="247857491">
          <w:marLeft w:val="640"/>
          <w:marRight w:val="0"/>
          <w:marTop w:val="0"/>
          <w:marBottom w:val="0"/>
          <w:divBdr>
            <w:top w:val="none" w:sz="0" w:space="0" w:color="auto"/>
            <w:left w:val="none" w:sz="0" w:space="0" w:color="auto"/>
            <w:bottom w:val="none" w:sz="0" w:space="0" w:color="auto"/>
            <w:right w:val="none" w:sz="0" w:space="0" w:color="auto"/>
          </w:divBdr>
        </w:div>
        <w:div w:id="1490512036">
          <w:marLeft w:val="640"/>
          <w:marRight w:val="0"/>
          <w:marTop w:val="0"/>
          <w:marBottom w:val="0"/>
          <w:divBdr>
            <w:top w:val="none" w:sz="0" w:space="0" w:color="auto"/>
            <w:left w:val="none" w:sz="0" w:space="0" w:color="auto"/>
            <w:bottom w:val="none" w:sz="0" w:space="0" w:color="auto"/>
            <w:right w:val="none" w:sz="0" w:space="0" w:color="auto"/>
          </w:divBdr>
        </w:div>
        <w:div w:id="1910378633">
          <w:marLeft w:val="640"/>
          <w:marRight w:val="0"/>
          <w:marTop w:val="0"/>
          <w:marBottom w:val="0"/>
          <w:divBdr>
            <w:top w:val="none" w:sz="0" w:space="0" w:color="auto"/>
            <w:left w:val="none" w:sz="0" w:space="0" w:color="auto"/>
            <w:bottom w:val="none" w:sz="0" w:space="0" w:color="auto"/>
            <w:right w:val="none" w:sz="0" w:space="0" w:color="auto"/>
          </w:divBdr>
        </w:div>
        <w:div w:id="1838692195">
          <w:marLeft w:val="640"/>
          <w:marRight w:val="0"/>
          <w:marTop w:val="0"/>
          <w:marBottom w:val="0"/>
          <w:divBdr>
            <w:top w:val="none" w:sz="0" w:space="0" w:color="auto"/>
            <w:left w:val="none" w:sz="0" w:space="0" w:color="auto"/>
            <w:bottom w:val="none" w:sz="0" w:space="0" w:color="auto"/>
            <w:right w:val="none" w:sz="0" w:space="0" w:color="auto"/>
          </w:divBdr>
        </w:div>
        <w:div w:id="1676954195">
          <w:marLeft w:val="640"/>
          <w:marRight w:val="0"/>
          <w:marTop w:val="0"/>
          <w:marBottom w:val="0"/>
          <w:divBdr>
            <w:top w:val="none" w:sz="0" w:space="0" w:color="auto"/>
            <w:left w:val="none" w:sz="0" w:space="0" w:color="auto"/>
            <w:bottom w:val="none" w:sz="0" w:space="0" w:color="auto"/>
            <w:right w:val="none" w:sz="0" w:space="0" w:color="auto"/>
          </w:divBdr>
        </w:div>
        <w:div w:id="2014843083">
          <w:marLeft w:val="640"/>
          <w:marRight w:val="0"/>
          <w:marTop w:val="0"/>
          <w:marBottom w:val="0"/>
          <w:divBdr>
            <w:top w:val="none" w:sz="0" w:space="0" w:color="auto"/>
            <w:left w:val="none" w:sz="0" w:space="0" w:color="auto"/>
            <w:bottom w:val="none" w:sz="0" w:space="0" w:color="auto"/>
            <w:right w:val="none" w:sz="0" w:space="0" w:color="auto"/>
          </w:divBdr>
        </w:div>
        <w:div w:id="930088821">
          <w:marLeft w:val="640"/>
          <w:marRight w:val="0"/>
          <w:marTop w:val="0"/>
          <w:marBottom w:val="0"/>
          <w:divBdr>
            <w:top w:val="none" w:sz="0" w:space="0" w:color="auto"/>
            <w:left w:val="none" w:sz="0" w:space="0" w:color="auto"/>
            <w:bottom w:val="none" w:sz="0" w:space="0" w:color="auto"/>
            <w:right w:val="none" w:sz="0" w:space="0" w:color="auto"/>
          </w:divBdr>
        </w:div>
        <w:div w:id="505171500">
          <w:marLeft w:val="640"/>
          <w:marRight w:val="0"/>
          <w:marTop w:val="0"/>
          <w:marBottom w:val="0"/>
          <w:divBdr>
            <w:top w:val="none" w:sz="0" w:space="0" w:color="auto"/>
            <w:left w:val="none" w:sz="0" w:space="0" w:color="auto"/>
            <w:bottom w:val="none" w:sz="0" w:space="0" w:color="auto"/>
            <w:right w:val="none" w:sz="0" w:space="0" w:color="auto"/>
          </w:divBdr>
        </w:div>
        <w:div w:id="209924889">
          <w:marLeft w:val="640"/>
          <w:marRight w:val="0"/>
          <w:marTop w:val="0"/>
          <w:marBottom w:val="0"/>
          <w:divBdr>
            <w:top w:val="none" w:sz="0" w:space="0" w:color="auto"/>
            <w:left w:val="none" w:sz="0" w:space="0" w:color="auto"/>
            <w:bottom w:val="none" w:sz="0" w:space="0" w:color="auto"/>
            <w:right w:val="none" w:sz="0" w:space="0" w:color="auto"/>
          </w:divBdr>
        </w:div>
        <w:div w:id="1814060842">
          <w:marLeft w:val="640"/>
          <w:marRight w:val="0"/>
          <w:marTop w:val="0"/>
          <w:marBottom w:val="0"/>
          <w:divBdr>
            <w:top w:val="none" w:sz="0" w:space="0" w:color="auto"/>
            <w:left w:val="none" w:sz="0" w:space="0" w:color="auto"/>
            <w:bottom w:val="none" w:sz="0" w:space="0" w:color="auto"/>
            <w:right w:val="none" w:sz="0" w:space="0" w:color="auto"/>
          </w:divBdr>
        </w:div>
        <w:div w:id="63725891">
          <w:marLeft w:val="640"/>
          <w:marRight w:val="0"/>
          <w:marTop w:val="0"/>
          <w:marBottom w:val="0"/>
          <w:divBdr>
            <w:top w:val="none" w:sz="0" w:space="0" w:color="auto"/>
            <w:left w:val="none" w:sz="0" w:space="0" w:color="auto"/>
            <w:bottom w:val="none" w:sz="0" w:space="0" w:color="auto"/>
            <w:right w:val="none" w:sz="0" w:space="0" w:color="auto"/>
          </w:divBdr>
        </w:div>
        <w:div w:id="1540822684">
          <w:marLeft w:val="640"/>
          <w:marRight w:val="0"/>
          <w:marTop w:val="0"/>
          <w:marBottom w:val="0"/>
          <w:divBdr>
            <w:top w:val="none" w:sz="0" w:space="0" w:color="auto"/>
            <w:left w:val="none" w:sz="0" w:space="0" w:color="auto"/>
            <w:bottom w:val="none" w:sz="0" w:space="0" w:color="auto"/>
            <w:right w:val="none" w:sz="0" w:space="0" w:color="auto"/>
          </w:divBdr>
        </w:div>
        <w:div w:id="2040205435">
          <w:marLeft w:val="640"/>
          <w:marRight w:val="0"/>
          <w:marTop w:val="0"/>
          <w:marBottom w:val="0"/>
          <w:divBdr>
            <w:top w:val="none" w:sz="0" w:space="0" w:color="auto"/>
            <w:left w:val="none" w:sz="0" w:space="0" w:color="auto"/>
            <w:bottom w:val="none" w:sz="0" w:space="0" w:color="auto"/>
            <w:right w:val="none" w:sz="0" w:space="0" w:color="auto"/>
          </w:divBdr>
        </w:div>
        <w:div w:id="1015038984">
          <w:marLeft w:val="640"/>
          <w:marRight w:val="0"/>
          <w:marTop w:val="0"/>
          <w:marBottom w:val="0"/>
          <w:divBdr>
            <w:top w:val="none" w:sz="0" w:space="0" w:color="auto"/>
            <w:left w:val="none" w:sz="0" w:space="0" w:color="auto"/>
            <w:bottom w:val="none" w:sz="0" w:space="0" w:color="auto"/>
            <w:right w:val="none" w:sz="0" w:space="0" w:color="auto"/>
          </w:divBdr>
        </w:div>
        <w:div w:id="271324531">
          <w:marLeft w:val="640"/>
          <w:marRight w:val="0"/>
          <w:marTop w:val="0"/>
          <w:marBottom w:val="0"/>
          <w:divBdr>
            <w:top w:val="none" w:sz="0" w:space="0" w:color="auto"/>
            <w:left w:val="none" w:sz="0" w:space="0" w:color="auto"/>
            <w:bottom w:val="none" w:sz="0" w:space="0" w:color="auto"/>
            <w:right w:val="none" w:sz="0" w:space="0" w:color="auto"/>
          </w:divBdr>
        </w:div>
        <w:div w:id="2098750974">
          <w:marLeft w:val="640"/>
          <w:marRight w:val="0"/>
          <w:marTop w:val="0"/>
          <w:marBottom w:val="0"/>
          <w:divBdr>
            <w:top w:val="none" w:sz="0" w:space="0" w:color="auto"/>
            <w:left w:val="none" w:sz="0" w:space="0" w:color="auto"/>
            <w:bottom w:val="none" w:sz="0" w:space="0" w:color="auto"/>
            <w:right w:val="none" w:sz="0" w:space="0" w:color="auto"/>
          </w:divBdr>
        </w:div>
      </w:divsChild>
    </w:div>
    <w:div w:id="1993487410">
      <w:bodyDiv w:val="1"/>
      <w:marLeft w:val="0"/>
      <w:marRight w:val="0"/>
      <w:marTop w:val="0"/>
      <w:marBottom w:val="0"/>
      <w:divBdr>
        <w:top w:val="none" w:sz="0" w:space="0" w:color="auto"/>
        <w:left w:val="none" w:sz="0" w:space="0" w:color="auto"/>
        <w:bottom w:val="none" w:sz="0" w:space="0" w:color="auto"/>
        <w:right w:val="none" w:sz="0" w:space="0" w:color="auto"/>
      </w:divBdr>
      <w:divsChild>
        <w:div w:id="1539008513">
          <w:marLeft w:val="640"/>
          <w:marRight w:val="0"/>
          <w:marTop w:val="0"/>
          <w:marBottom w:val="0"/>
          <w:divBdr>
            <w:top w:val="none" w:sz="0" w:space="0" w:color="auto"/>
            <w:left w:val="none" w:sz="0" w:space="0" w:color="auto"/>
            <w:bottom w:val="none" w:sz="0" w:space="0" w:color="auto"/>
            <w:right w:val="none" w:sz="0" w:space="0" w:color="auto"/>
          </w:divBdr>
        </w:div>
        <w:div w:id="457070723">
          <w:marLeft w:val="640"/>
          <w:marRight w:val="0"/>
          <w:marTop w:val="0"/>
          <w:marBottom w:val="0"/>
          <w:divBdr>
            <w:top w:val="none" w:sz="0" w:space="0" w:color="auto"/>
            <w:left w:val="none" w:sz="0" w:space="0" w:color="auto"/>
            <w:bottom w:val="none" w:sz="0" w:space="0" w:color="auto"/>
            <w:right w:val="none" w:sz="0" w:space="0" w:color="auto"/>
          </w:divBdr>
        </w:div>
        <w:div w:id="1078332067">
          <w:marLeft w:val="640"/>
          <w:marRight w:val="0"/>
          <w:marTop w:val="0"/>
          <w:marBottom w:val="0"/>
          <w:divBdr>
            <w:top w:val="none" w:sz="0" w:space="0" w:color="auto"/>
            <w:left w:val="none" w:sz="0" w:space="0" w:color="auto"/>
            <w:bottom w:val="none" w:sz="0" w:space="0" w:color="auto"/>
            <w:right w:val="none" w:sz="0" w:space="0" w:color="auto"/>
          </w:divBdr>
        </w:div>
        <w:div w:id="607548893">
          <w:marLeft w:val="640"/>
          <w:marRight w:val="0"/>
          <w:marTop w:val="0"/>
          <w:marBottom w:val="0"/>
          <w:divBdr>
            <w:top w:val="none" w:sz="0" w:space="0" w:color="auto"/>
            <w:left w:val="none" w:sz="0" w:space="0" w:color="auto"/>
            <w:bottom w:val="none" w:sz="0" w:space="0" w:color="auto"/>
            <w:right w:val="none" w:sz="0" w:space="0" w:color="auto"/>
          </w:divBdr>
        </w:div>
        <w:div w:id="999428044">
          <w:marLeft w:val="640"/>
          <w:marRight w:val="0"/>
          <w:marTop w:val="0"/>
          <w:marBottom w:val="0"/>
          <w:divBdr>
            <w:top w:val="none" w:sz="0" w:space="0" w:color="auto"/>
            <w:left w:val="none" w:sz="0" w:space="0" w:color="auto"/>
            <w:bottom w:val="none" w:sz="0" w:space="0" w:color="auto"/>
            <w:right w:val="none" w:sz="0" w:space="0" w:color="auto"/>
          </w:divBdr>
        </w:div>
        <w:div w:id="248123882">
          <w:marLeft w:val="640"/>
          <w:marRight w:val="0"/>
          <w:marTop w:val="0"/>
          <w:marBottom w:val="0"/>
          <w:divBdr>
            <w:top w:val="none" w:sz="0" w:space="0" w:color="auto"/>
            <w:left w:val="none" w:sz="0" w:space="0" w:color="auto"/>
            <w:bottom w:val="none" w:sz="0" w:space="0" w:color="auto"/>
            <w:right w:val="none" w:sz="0" w:space="0" w:color="auto"/>
          </w:divBdr>
        </w:div>
        <w:div w:id="1495803752">
          <w:marLeft w:val="640"/>
          <w:marRight w:val="0"/>
          <w:marTop w:val="0"/>
          <w:marBottom w:val="0"/>
          <w:divBdr>
            <w:top w:val="none" w:sz="0" w:space="0" w:color="auto"/>
            <w:left w:val="none" w:sz="0" w:space="0" w:color="auto"/>
            <w:bottom w:val="none" w:sz="0" w:space="0" w:color="auto"/>
            <w:right w:val="none" w:sz="0" w:space="0" w:color="auto"/>
          </w:divBdr>
        </w:div>
        <w:div w:id="1400011617">
          <w:marLeft w:val="640"/>
          <w:marRight w:val="0"/>
          <w:marTop w:val="0"/>
          <w:marBottom w:val="0"/>
          <w:divBdr>
            <w:top w:val="none" w:sz="0" w:space="0" w:color="auto"/>
            <w:left w:val="none" w:sz="0" w:space="0" w:color="auto"/>
            <w:bottom w:val="none" w:sz="0" w:space="0" w:color="auto"/>
            <w:right w:val="none" w:sz="0" w:space="0" w:color="auto"/>
          </w:divBdr>
        </w:div>
        <w:div w:id="1612275696">
          <w:marLeft w:val="640"/>
          <w:marRight w:val="0"/>
          <w:marTop w:val="0"/>
          <w:marBottom w:val="0"/>
          <w:divBdr>
            <w:top w:val="none" w:sz="0" w:space="0" w:color="auto"/>
            <w:left w:val="none" w:sz="0" w:space="0" w:color="auto"/>
            <w:bottom w:val="none" w:sz="0" w:space="0" w:color="auto"/>
            <w:right w:val="none" w:sz="0" w:space="0" w:color="auto"/>
          </w:divBdr>
        </w:div>
        <w:div w:id="837885467">
          <w:marLeft w:val="640"/>
          <w:marRight w:val="0"/>
          <w:marTop w:val="0"/>
          <w:marBottom w:val="0"/>
          <w:divBdr>
            <w:top w:val="none" w:sz="0" w:space="0" w:color="auto"/>
            <w:left w:val="none" w:sz="0" w:space="0" w:color="auto"/>
            <w:bottom w:val="none" w:sz="0" w:space="0" w:color="auto"/>
            <w:right w:val="none" w:sz="0" w:space="0" w:color="auto"/>
          </w:divBdr>
        </w:div>
        <w:div w:id="229775847">
          <w:marLeft w:val="640"/>
          <w:marRight w:val="0"/>
          <w:marTop w:val="0"/>
          <w:marBottom w:val="0"/>
          <w:divBdr>
            <w:top w:val="none" w:sz="0" w:space="0" w:color="auto"/>
            <w:left w:val="none" w:sz="0" w:space="0" w:color="auto"/>
            <w:bottom w:val="none" w:sz="0" w:space="0" w:color="auto"/>
            <w:right w:val="none" w:sz="0" w:space="0" w:color="auto"/>
          </w:divBdr>
        </w:div>
        <w:div w:id="1302660113">
          <w:marLeft w:val="640"/>
          <w:marRight w:val="0"/>
          <w:marTop w:val="0"/>
          <w:marBottom w:val="0"/>
          <w:divBdr>
            <w:top w:val="none" w:sz="0" w:space="0" w:color="auto"/>
            <w:left w:val="none" w:sz="0" w:space="0" w:color="auto"/>
            <w:bottom w:val="none" w:sz="0" w:space="0" w:color="auto"/>
            <w:right w:val="none" w:sz="0" w:space="0" w:color="auto"/>
          </w:divBdr>
        </w:div>
        <w:div w:id="2001032327">
          <w:marLeft w:val="640"/>
          <w:marRight w:val="0"/>
          <w:marTop w:val="0"/>
          <w:marBottom w:val="0"/>
          <w:divBdr>
            <w:top w:val="none" w:sz="0" w:space="0" w:color="auto"/>
            <w:left w:val="none" w:sz="0" w:space="0" w:color="auto"/>
            <w:bottom w:val="none" w:sz="0" w:space="0" w:color="auto"/>
            <w:right w:val="none" w:sz="0" w:space="0" w:color="auto"/>
          </w:divBdr>
        </w:div>
        <w:div w:id="1512530031">
          <w:marLeft w:val="640"/>
          <w:marRight w:val="0"/>
          <w:marTop w:val="0"/>
          <w:marBottom w:val="0"/>
          <w:divBdr>
            <w:top w:val="none" w:sz="0" w:space="0" w:color="auto"/>
            <w:left w:val="none" w:sz="0" w:space="0" w:color="auto"/>
            <w:bottom w:val="none" w:sz="0" w:space="0" w:color="auto"/>
            <w:right w:val="none" w:sz="0" w:space="0" w:color="auto"/>
          </w:divBdr>
        </w:div>
        <w:div w:id="530652213">
          <w:marLeft w:val="640"/>
          <w:marRight w:val="0"/>
          <w:marTop w:val="0"/>
          <w:marBottom w:val="0"/>
          <w:divBdr>
            <w:top w:val="none" w:sz="0" w:space="0" w:color="auto"/>
            <w:left w:val="none" w:sz="0" w:space="0" w:color="auto"/>
            <w:bottom w:val="none" w:sz="0" w:space="0" w:color="auto"/>
            <w:right w:val="none" w:sz="0" w:space="0" w:color="auto"/>
          </w:divBdr>
        </w:div>
        <w:div w:id="1027485302">
          <w:marLeft w:val="640"/>
          <w:marRight w:val="0"/>
          <w:marTop w:val="0"/>
          <w:marBottom w:val="0"/>
          <w:divBdr>
            <w:top w:val="none" w:sz="0" w:space="0" w:color="auto"/>
            <w:left w:val="none" w:sz="0" w:space="0" w:color="auto"/>
            <w:bottom w:val="none" w:sz="0" w:space="0" w:color="auto"/>
            <w:right w:val="none" w:sz="0" w:space="0" w:color="auto"/>
          </w:divBdr>
        </w:div>
        <w:div w:id="11612371">
          <w:marLeft w:val="640"/>
          <w:marRight w:val="0"/>
          <w:marTop w:val="0"/>
          <w:marBottom w:val="0"/>
          <w:divBdr>
            <w:top w:val="none" w:sz="0" w:space="0" w:color="auto"/>
            <w:left w:val="none" w:sz="0" w:space="0" w:color="auto"/>
            <w:bottom w:val="none" w:sz="0" w:space="0" w:color="auto"/>
            <w:right w:val="none" w:sz="0" w:space="0" w:color="auto"/>
          </w:divBdr>
        </w:div>
        <w:div w:id="326176930">
          <w:marLeft w:val="640"/>
          <w:marRight w:val="0"/>
          <w:marTop w:val="0"/>
          <w:marBottom w:val="0"/>
          <w:divBdr>
            <w:top w:val="none" w:sz="0" w:space="0" w:color="auto"/>
            <w:left w:val="none" w:sz="0" w:space="0" w:color="auto"/>
            <w:bottom w:val="none" w:sz="0" w:space="0" w:color="auto"/>
            <w:right w:val="none" w:sz="0" w:space="0" w:color="auto"/>
          </w:divBdr>
        </w:div>
        <w:div w:id="635453007">
          <w:marLeft w:val="640"/>
          <w:marRight w:val="0"/>
          <w:marTop w:val="0"/>
          <w:marBottom w:val="0"/>
          <w:divBdr>
            <w:top w:val="none" w:sz="0" w:space="0" w:color="auto"/>
            <w:left w:val="none" w:sz="0" w:space="0" w:color="auto"/>
            <w:bottom w:val="none" w:sz="0" w:space="0" w:color="auto"/>
            <w:right w:val="none" w:sz="0" w:space="0" w:color="auto"/>
          </w:divBdr>
        </w:div>
        <w:div w:id="45304269">
          <w:marLeft w:val="640"/>
          <w:marRight w:val="0"/>
          <w:marTop w:val="0"/>
          <w:marBottom w:val="0"/>
          <w:divBdr>
            <w:top w:val="none" w:sz="0" w:space="0" w:color="auto"/>
            <w:left w:val="none" w:sz="0" w:space="0" w:color="auto"/>
            <w:bottom w:val="none" w:sz="0" w:space="0" w:color="auto"/>
            <w:right w:val="none" w:sz="0" w:space="0" w:color="auto"/>
          </w:divBdr>
        </w:div>
        <w:div w:id="1609585669">
          <w:marLeft w:val="640"/>
          <w:marRight w:val="0"/>
          <w:marTop w:val="0"/>
          <w:marBottom w:val="0"/>
          <w:divBdr>
            <w:top w:val="none" w:sz="0" w:space="0" w:color="auto"/>
            <w:left w:val="none" w:sz="0" w:space="0" w:color="auto"/>
            <w:bottom w:val="none" w:sz="0" w:space="0" w:color="auto"/>
            <w:right w:val="none" w:sz="0" w:space="0" w:color="auto"/>
          </w:divBdr>
        </w:div>
        <w:div w:id="1552375727">
          <w:marLeft w:val="640"/>
          <w:marRight w:val="0"/>
          <w:marTop w:val="0"/>
          <w:marBottom w:val="0"/>
          <w:divBdr>
            <w:top w:val="none" w:sz="0" w:space="0" w:color="auto"/>
            <w:left w:val="none" w:sz="0" w:space="0" w:color="auto"/>
            <w:bottom w:val="none" w:sz="0" w:space="0" w:color="auto"/>
            <w:right w:val="none" w:sz="0" w:space="0" w:color="auto"/>
          </w:divBdr>
        </w:div>
        <w:div w:id="1487937311">
          <w:marLeft w:val="640"/>
          <w:marRight w:val="0"/>
          <w:marTop w:val="0"/>
          <w:marBottom w:val="0"/>
          <w:divBdr>
            <w:top w:val="none" w:sz="0" w:space="0" w:color="auto"/>
            <w:left w:val="none" w:sz="0" w:space="0" w:color="auto"/>
            <w:bottom w:val="none" w:sz="0" w:space="0" w:color="auto"/>
            <w:right w:val="none" w:sz="0" w:space="0" w:color="auto"/>
          </w:divBdr>
        </w:div>
        <w:div w:id="2062438127">
          <w:marLeft w:val="640"/>
          <w:marRight w:val="0"/>
          <w:marTop w:val="0"/>
          <w:marBottom w:val="0"/>
          <w:divBdr>
            <w:top w:val="none" w:sz="0" w:space="0" w:color="auto"/>
            <w:left w:val="none" w:sz="0" w:space="0" w:color="auto"/>
            <w:bottom w:val="none" w:sz="0" w:space="0" w:color="auto"/>
            <w:right w:val="none" w:sz="0" w:space="0" w:color="auto"/>
          </w:divBdr>
        </w:div>
        <w:div w:id="1414276034">
          <w:marLeft w:val="640"/>
          <w:marRight w:val="0"/>
          <w:marTop w:val="0"/>
          <w:marBottom w:val="0"/>
          <w:divBdr>
            <w:top w:val="none" w:sz="0" w:space="0" w:color="auto"/>
            <w:left w:val="none" w:sz="0" w:space="0" w:color="auto"/>
            <w:bottom w:val="none" w:sz="0" w:space="0" w:color="auto"/>
            <w:right w:val="none" w:sz="0" w:space="0" w:color="auto"/>
          </w:divBdr>
        </w:div>
        <w:div w:id="1255283990">
          <w:marLeft w:val="640"/>
          <w:marRight w:val="0"/>
          <w:marTop w:val="0"/>
          <w:marBottom w:val="0"/>
          <w:divBdr>
            <w:top w:val="none" w:sz="0" w:space="0" w:color="auto"/>
            <w:left w:val="none" w:sz="0" w:space="0" w:color="auto"/>
            <w:bottom w:val="none" w:sz="0" w:space="0" w:color="auto"/>
            <w:right w:val="none" w:sz="0" w:space="0" w:color="auto"/>
          </w:divBdr>
        </w:div>
        <w:div w:id="1461339644">
          <w:marLeft w:val="640"/>
          <w:marRight w:val="0"/>
          <w:marTop w:val="0"/>
          <w:marBottom w:val="0"/>
          <w:divBdr>
            <w:top w:val="none" w:sz="0" w:space="0" w:color="auto"/>
            <w:left w:val="none" w:sz="0" w:space="0" w:color="auto"/>
            <w:bottom w:val="none" w:sz="0" w:space="0" w:color="auto"/>
            <w:right w:val="none" w:sz="0" w:space="0" w:color="auto"/>
          </w:divBdr>
        </w:div>
        <w:div w:id="1667173722">
          <w:marLeft w:val="640"/>
          <w:marRight w:val="0"/>
          <w:marTop w:val="0"/>
          <w:marBottom w:val="0"/>
          <w:divBdr>
            <w:top w:val="none" w:sz="0" w:space="0" w:color="auto"/>
            <w:left w:val="none" w:sz="0" w:space="0" w:color="auto"/>
            <w:bottom w:val="none" w:sz="0" w:space="0" w:color="auto"/>
            <w:right w:val="none" w:sz="0" w:space="0" w:color="auto"/>
          </w:divBdr>
        </w:div>
        <w:div w:id="970670833">
          <w:marLeft w:val="640"/>
          <w:marRight w:val="0"/>
          <w:marTop w:val="0"/>
          <w:marBottom w:val="0"/>
          <w:divBdr>
            <w:top w:val="none" w:sz="0" w:space="0" w:color="auto"/>
            <w:left w:val="none" w:sz="0" w:space="0" w:color="auto"/>
            <w:bottom w:val="none" w:sz="0" w:space="0" w:color="auto"/>
            <w:right w:val="none" w:sz="0" w:space="0" w:color="auto"/>
          </w:divBdr>
        </w:div>
        <w:div w:id="1135827507">
          <w:marLeft w:val="640"/>
          <w:marRight w:val="0"/>
          <w:marTop w:val="0"/>
          <w:marBottom w:val="0"/>
          <w:divBdr>
            <w:top w:val="none" w:sz="0" w:space="0" w:color="auto"/>
            <w:left w:val="none" w:sz="0" w:space="0" w:color="auto"/>
            <w:bottom w:val="none" w:sz="0" w:space="0" w:color="auto"/>
            <w:right w:val="none" w:sz="0" w:space="0" w:color="auto"/>
          </w:divBdr>
        </w:div>
        <w:div w:id="1732458130">
          <w:marLeft w:val="640"/>
          <w:marRight w:val="0"/>
          <w:marTop w:val="0"/>
          <w:marBottom w:val="0"/>
          <w:divBdr>
            <w:top w:val="none" w:sz="0" w:space="0" w:color="auto"/>
            <w:left w:val="none" w:sz="0" w:space="0" w:color="auto"/>
            <w:bottom w:val="none" w:sz="0" w:space="0" w:color="auto"/>
            <w:right w:val="none" w:sz="0" w:space="0" w:color="auto"/>
          </w:divBdr>
        </w:div>
        <w:div w:id="276060272">
          <w:marLeft w:val="640"/>
          <w:marRight w:val="0"/>
          <w:marTop w:val="0"/>
          <w:marBottom w:val="0"/>
          <w:divBdr>
            <w:top w:val="none" w:sz="0" w:space="0" w:color="auto"/>
            <w:left w:val="none" w:sz="0" w:space="0" w:color="auto"/>
            <w:bottom w:val="none" w:sz="0" w:space="0" w:color="auto"/>
            <w:right w:val="none" w:sz="0" w:space="0" w:color="auto"/>
          </w:divBdr>
        </w:div>
        <w:div w:id="1788313168">
          <w:marLeft w:val="640"/>
          <w:marRight w:val="0"/>
          <w:marTop w:val="0"/>
          <w:marBottom w:val="0"/>
          <w:divBdr>
            <w:top w:val="none" w:sz="0" w:space="0" w:color="auto"/>
            <w:left w:val="none" w:sz="0" w:space="0" w:color="auto"/>
            <w:bottom w:val="none" w:sz="0" w:space="0" w:color="auto"/>
            <w:right w:val="none" w:sz="0" w:space="0" w:color="auto"/>
          </w:divBdr>
        </w:div>
        <w:div w:id="1888446188">
          <w:marLeft w:val="640"/>
          <w:marRight w:val="0"/>
          <w:marTop w:val="0"/>
          <w:marBottom w:val="0"/>
          <w:divBdr>
            <w:top w:val="none" w:sz="0" w:space="0" w:color="auto"/>
            <w:left w:val="none" w:sz="0" w:space="0" w:color="auto"/>
            <w:bottom w:val="none" w:sz="0" w:space="0" w:color="auto"/>
            <w:right w:val="none" w:sz="0" w:space="0" w:color="auto"/>
          </w:divBdr>
        </w:div>
        <w:div w:id="208540164">
          <w:marLeft w:val="640"/>
          <w:marRight w:val="0"/>
          <w:marTop w:val="0"/>
          <w:marBottom w:val="0"/>
          <w:divBdr>
            <w:top w:val="none" w:sz="0" w:space="0" w:color="auto"/>
            <w:left w:val="none" w:sz="0" w:space="0" w:color="auto"/>
            <w:bottom w:val="none" w:sz="0" w:space="0" w:color="auto"/>
            <w:right w:val="none" w:sz="0" w:space="0" w:color="auto"/>
          </w:divBdr>
        </w:div>
        <w:div w:id="987321718">
          <w:marLeft w:val="640"/>
          <w:marRight w:val="0"/>
          <w:marTop w:val="0"/>
          <w:marBottom w:val="0"/>
          <w:divBdr>
            <w:top w:val="none" w:sz="0" w:space="0" w:color="auto"/>
            <w:left w:val="none" w:sz="0" w:space="0" w:color="auto"/>
            <w:bottom w:val="none" w:sz="0" w:space="0" w:color="auto"/>
            <w:right w:val="none" w:sz="0" w:space="0" w:color="auto"/>
          </w:divBdr>
        </w:div>
        <w:div w:id="748163079">
          <w:marLeft w:val="640"/>
          <w:marRight w:val="0"/>
          <w:marTop w:val="0"/>
          <w:marBottom w:val="0"/>
          <w:divBdr>
            <w:top w:val="none" w:sz="0" w:space="0" w:color="auto"/>
            <w:left w:val="none" w:sz="0" w:space="0" w:color="auto"/>
            <w:bottom w:val="none" w:sz="0" w:space="0" w:color="auto"/>
            <w:right w:val="none" w:sz="0" w:space="0" w:color="auto"/>
          </w:divBdr>
        </w:div>
        <w:div w:id="1473715131">
          <w:marLeft w:val="640"/>
          <w:marRight w:val="0"/>
          <w:marTop w:val="0"/>
          <w:marBottom w:val="0"/>
          <w:divBdr>
            <w:top w:val="none" w:sz="0" w:space="0" w:color="auto"/>
            <w:left w:val="none" w:sz="0" w:space="0" w:color="auto"/>
            <w:bottom w:val="none" w:sz="0" w:space="0" w:color="auto"/>
            <w:right w:val="none" w:sz="0" w:space="0" w:color="auto"/>
          </w:divBdr>
        </w:div>
      </w:divsChild>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2.emf"/><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emf"/><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png"/><Relationship Id="rId31" Type="http://schemas.microsoft.com/office/2018/08/relationships/commentsExtensible" Target="commentsExtensi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262869-FF70-1A41-9801-D7FFEF1363F6}"/>
      </w:docPartPr>
      <w:docPartBody>
        <w:p w:rsidR="00B60247" w:rsidRDefault="002F33FD">
          <w:r w:rsidRPr="00BA47C1">
            <w:rPr>
              <w:rStyle w:val="PlaceholderText"/>
            </w:rPr>
            <w:t>Click or tap here to enter text.</w:t>
          </w:r>
        </w:p>
      </w:docPartBody>
    </w:docPart>
    <w:docPart>
      <w:docPartPr>
        <w:name w:val="AF152599CF39574DA78ACBBEC73E0D24"/>
        <w:category>
          <w:name w:val="General"/>
          <w:gallery w:val="placeholder"/>
        </w:category>
        <w:types>
          <w:type w:val="bbPlcHdr"/>
        </w:types>
        <w:behaviors>
          <w:behavior w:val="content"/>
        </w:behaviors>
        <w:guid w:val="{6EBACC9A-7D9C-F844-A5EF-DC915821A807}"/>
      </w:docPartPr>
      <w:docPartBody>
        <w:p w:rsidR="00B60247" w:rsidRDefault="002F33FD" w:rsidP="002F33FD">
          <w:pPr>
            <w:pStyle w:val="AF152599CF39574DA78ACBBEC73E0D24"/>
          </w:pPr>
          <w:r w:rsidRPr="005B42B9">
            <w:rPr>
              <w:rStyle w:val="PlaceholderText"/>
            </w:rPr>
            <w:t>Click or tap here to enter text.</w:t>
          </w:r>
        </w:p>
      </w:docPartBody>
    </w:docPart>
    <w:docPart>
      <w:docPartPr>
        <w:name w:val="91CC64DC43E7D3459C027361BD53A925"/>
        <w:category>
          <w:name w:val="General"/>
          <w:gallery w:val="placeholder"/>
        </w:category>
        <w:types>
          <w:type w:val="bbPlcHdr"/>
        </w:types>
        <w:behaviors>
          <w:behavior w:val="content"/>
        </w:behaviors>
        <w:guid w:val="{D2482BE1-3770-5540-9875-ED358E6321E7}"/>
      </w:docPartPr>
      <w:docPartBody>
        <w:p w:rsidR="00B60247" w:rsidRDefault="002F33FD" w:rsidP="002F33FD">
          <w:pPr>
            <w:pStyle w:val="91CC64DC43E7D3459C027361BD53A925"/>
          </w:pPr>
          <w:r w:rsidRPr="005B42B9">
            <w:rPr>
              <w:rStyle w:val="PlaceholderText"/>
            </w:rPr>
            <w:t>Click or tap here to enter text.</w:t>
          </w:r>
        </w:p>
      </w:docPartBody>
    </w:docPart>
    <w:docPart>
      <w:docPartPr>
        <w:name w:val="A1B128909E6A354FB42150BE4D3D6493"/>
        <w:category>
          <w:name w:val="General"/>
          <w:gallery w:val="placeholder"/>
        </w:category>
        <w:types>
          <w:type w:val="bbPlcHdr"/>
        </w:types>
        <w:behaviors>
          <w:behavior w:val="content"/>
        </w:behaviors>
        <w:guid w:val="{7848EA4F-A7B9-9C40-91BA-E894B5266EF0}"/>
      </w:docPartPr>
      <w:docPartBody>
        <w:p w:rsidR="00B60247" w:rsidRDefault="002F33FD" w:rsidP="002F33FD">
          <w:pPr>
            <w:pStyle w:val="A1B128909E6A354FB42150BE4D3D6493"/>
          </w:pPr>
          <w:r w:rsidRPr="005B42B9">
            <w:rPr>
              <w:rStyle w:val="PlaceholderText"/>
            </w:rPr>
            <w:t>Click or tap here to enter text.</w:t>
          </w:r>
        </w:p>
      </w:docPartBody>
    </w:docPart>
    <w:docPart>
      <w:docPartPr>
        <w:name w:val="63CC5EBCDAE2844C9808EDCF627F191B"/>
        <w:category>
          <w:name w:val="General"/>
          <w:gallery w:val="placeholder"/>
        </w:category>
        <w:types>
          <w:type w:val="bbPlcHdr"/>
        </w:types>
        <w:behaviors>
          <w:behavior w:val="content"/>
        </w:behaviors>
        <w:guid w:val="{A4C5DB31-3D81-B249-B5FE-9A1C01F7162D}"/>
      </w:docPartPr>
      <w:docPartBody>
        <w:p w:rsidR="00B60247" w:rsidRDefault="002F33FD" w:rsidP="002F33FD">
          <w:pPr>
            <w:pStyle w:val="63CC5EBCDAE2844C9808EDCF627F191B"/>
          </w:pPr>
          <w:r w:rsidRPr="005B42B9">
            <w:rPr>
              <w:rStyle w:val="PlaceholderText"/>
            </w:rPr>
            <w:t>Click or tap here to enter text.</w:t>
          </w:r>
        </w:p>
      </w:docPartBody>
    </w:docPart>
    <w:docPart>
      <w:docPartPr>
        <w:name w:val="EC399F1558FBF241B5542942815CCB99"/>
        <w:category>
          <w:name w:val="General"/>
          <w:gallery w:val="placeholder"/>
        </w:category>
        <w:types>
          <w:type w:val="bbPlcHdr"/>
        </w:types>
        <w:behaviors>
          <w:behavior w:val="content"/>
        </w:behaviors>
        <w:guid w:val="{6A045492-9FB9-964A-AC44-389A2C9B9FAA}"/>
      </w:docPartPr>
      <w:docPartBody>
        <w:p w:rsidR="00B60247" w:rsidRDefault="002F33FD" w:rsidP="002F33FD">
          <w:pPr>
            <w:pStyle w:val="EC399F1558FBF241B5542942815CCB99"/>
          </w:pPr>
          <w:r w:rsidRPr="005B42B9">
            <w:rPr>
              <w:rStyle w:val="PlaceholderText"/>
            </w:rPr>
            <w:t>Click or tap here to enter text.</w:t>
          </w:r>
        </w:p>
      </w:docPartBody>
    </w:docPart>
    <w:docPart>
      <w:docPartPr>
        <w:name w:val="3F90E66F4CE1254ABACF109CD616C25D"/>
        <w:category>
          <w:name w:val="General"/>
          <w:gallery w:val="placeholder"/>
        </w:category>
        <w:types>
          <w:type w:val="bbPlcHdr"/>
        </w:types>
        <w:behaviors>
          <w:behavior w:val="content"/>
        </w:behaviors>
        <w:guid w:val="{4E0DBF39-E233-6E46-BE4A-8140B2DA5FC9}"/>
      </w:docPartPr>
      <w:docPartBody>
        <w:p w:rsidR="00B60247" w:rsidRDefault="002F33FD" w:rsidP="002F33FD">
          <w:pPr>
            <w:pStyle w:val="3F90E66F4CE1254ABACF109CD616C25D"/>
          </w:pPr>
          <w:r w:rsidRPr="005B42B9">
            <w:rPr>
              <w:rStyle w:val="PlaceholderText"/>
            </w:rPr>
            <w:t>Click or tap here to enter text.</w:t>
          </w:r>
        </w:p>
      </w:docPartBody>
    </w:docPart>
    <w:docPart>
      <w:docPartPr>
        <w:name w:val="E04A9011523DB8499665768C1A83A5B1"/>
        <w:category>
          <w:name w:val="General"/>
          <w:gallery w:val="placeholder"/>
        </w:category>
        <w:types>
          <w:type w:val="bbPlcHdr"/>
        </w:types>
        <w:behaviors>
          <w:behavior w:val="content"/>
        </w:behaviors>
        <w:guid w:val="{B2AF4291-AE6A-E841-BE36-F5983F120FFF}"/>
      </w:docPartPr>
      <w:docPartBody>
        <w:p w:rsidR="00B60247" w:rsidRDefault="002F33FD" w:rsidP="002F33FD">
          <w:pPr>
            <w:pStyle w:val="E04A9011523DB8499665768C1A83A5B1"/>
          </w:pPr>
          <w:r w:rsidRPr="005B42B9">
            <w:rPr>
              <w:rStyle w:val="PlaceholderText"/>
            </w:rPr>
            <w:t>Click or tap here to enter text.</w:t>
          </w:r>
        </w:p>
      </w:docPartBody>
    </w:docPart>
    <w:docPart>
      <w:docPartPr>
        <w:name w:val="EE9DF86905F266409787D289DD403E9F"/>
        <w:category>
          <w:name w:val="General"/>
          <w:gallery w:val="placeholder"/>
        </w:category>
        <w:types>
          <w:type w:val="bbPlcHdr"/>
        </w:types>
        <w:behaviors>
          <w:behavior w:val="content"/>
        </w:behaviors>
        <w:guid w:val="{D144CB00-6683-A243-937A-C48DBE8A338F}"/>
      </w:docPartPr>
      <w:docPartBody>
        <w:p w:rsidR="00B60247" w:rsidRDefault="002F33FD" w:rsidP="002F33FD">
          <w:pPr>
            <w:pStyle w:val="EE9DF86905F266409787D289DD403E9F"/>
          </w:pPr>
          <w:r w:rsidRPr="005B42B9">
            <w:rPr>
              <w:rStyle w:val="PlaceholderText"/>
            </w:rPr>
            <w:t>Click or tap here to enter text.</w:t>
          </w:r>
        </w:p>
      </w:docPartBody>
    </w:docPart>
    <w:docPart>
      <w:docPartPr>
        <w:name w:val="F027D22B87A7D44489556FF051449ACB"/>
        <w:category>
          <w:name w:val="General"/>
          <w:gallery w:val="placeholder"/>
        </w:category>
        <w:types>
          <w:type w:val="bbPlcHdr"/>
        </w:types>
        <w:behaviors>
          <w:behavior w:val="content"/>
        </w:behaviors>
        <w:guid w:val="{C04EDC6F-6B29-5A48-AE20-1F2E855C4AFD}"/>
      </w:docPartPr>
      <w:docPartBody>
        <w:p w:rsidR="00B60247" w:rsidRDefault="002F33FD" w:rsidP="002F33FD">
          <w:pPr>
            <w:pStyle w:val="F027D22B87A7D44489556FF051449ACB"/>
          </w:pPr>
          <w:r w:rsidRPr="005B42B9">
            <w:rPr>
              <w:rStyle w:val="PlaceholderText"/>
            </w:rPr>
            <w:t>Click or tap here to enter text.</w:t>
          </w:r>
        </w:p>
      </w:docPartBody>
    </w:docPart>
    <w:docPart>
      <w:docPartPr>
        <w:name w:val="25EC3760B968354B9E9C6D41D95CAECA"/>
        <w:category>
          <w:name w:val="General"/>
          <w:gallery w:val="placeholder"/>
        </w:category>
        <w:types>
          <w:type w:val="bbPlcHdr"/>
        </w:types>
        <w:behaviors>
          <w:behavior w:val="content"/>
        </w:behaviors>
        <w:guid w:val="{3BAD93D1-A9D9-264A-8A59-D8DCD3CCFC71}"/>
      </w:docPartPr>
      <w:docPartBody>
        <w:p w:rsidR="00B60247" w:rsidRDefault="002F33FD" w:rsidP="002F33FD">
          <w:pPr>
            <w:pStyle w:val="25EC3760B968354B9E9C6D41D95CAECA"/>
          </w:pPr>
          <w:r w:rsidRPr="005B42B9">
            <w:rPr>
              <w:rStyle w:val="PlaceholderText"/>
            </w:rPr>
            <w:t>Click or tap here to enter text.</w:t>
          </w:r>
        </w:p>
      </w:docPartBody>
    </w:docPart>
    <w:docPart>
      <w:docPartPr>
        <w:name w:val="E0F884A884B8B447BC18920CFD39362B"/>
        <w:category>
          <w:name w:val="General"/>
          <w:gallery w:val="placeholder"/>
        </w:category>
        <w:types>
          <w:type w:val="bbPlcHdr"/>
        </w:types>
        <w:behaviors>
          <w:behavior w:val="content"/>
        </w:behaviors>
        <w:guid w:val="{51B4409B-4BB2-CE40-949D-00F338023A3C}"/>
      </w:docPartPr>
      <w:docPartBody>
        <w:p w:rsidR="00B60247" w:rsidRDefault="002F33FD" w:rsidP="002F33FD">
          <w:pPr>
            <w:pStyle w:val="E0F884A884B8B447BC18920CFD39362B"/>
          </w:pPr>
          <w:r w:rsidRPr="005B42B9">
            <w:rPr>
              <w:rStyle w:val="PlaceholderText"/>
            </w:rPr>
            <w:t>Click or tap here to enter text.</w:t>
          </w:r>
        </w:p>
      </w:docPartBody>
    </w:docPart>
    <w:docPart>
      <w:docPartPr>
        <w:name w:val="67E816789DE9BF4AB19BBF8CDBCCEF9E"/>
        <w:category>
          <w:name w:val="General"/>
          <w:gallery w:val="placeholder"/>
        </w:category>
        <w:types>
          <w:type w:val="bbPlcHdr"/>
        </w:types>
        <w:behaviors>
          <w:behavior w:val="content"/>
        </w:behaviors>
        <w:guid w:val="{0FA24670-BE85-5641-A7B6-665E83596C4A}"/>
      </w:docPartPr>
      <w:docPartBody>
        <w:p w:rsidR="00B60247" w:rsidRDefault="002F33FD" w:rsidP="002F33FD">
          <w:pPr>
            <w:pStyle w:val="67E816789DE9BF4AB19BBF8CDBCCEF9E"/>
          </w:pPr>
          <w:r w:rsidRPr="005B42B9">
            <w:rPr>
              <w:rStyle w:val="PlaceholderText"/>
            </w:rPr>
            <w:t>Click or tap here to enter text.</w:t>
          </w:r>
        </w:p>
      </w:docPartBody>
    </w:docPart>
    <w:docPart>
      <w:docPartPr>
        <w:name w:val="BFF102908959774ABD3A8DF5C577EE9C"/>
        <w:category>
          <w:name w:val="General"/>
          <w:gallery w:val="placeholder"/>
        </w:category>
        <w:types>
          <w:type w:val="bbPlcHdr"/>
        </w:types>
        <w:behaviors>
          <w:behavior w:val="content"/>
        </w:behaviors>
        <w:guid w:val="{7624730D-4958-1142-A315-A91A44145311}"/>
      </w:docPartPr>
      <w:docPartBody>
        <w:p w:rsidR="00B60247" w:rsidRDefault="002F33FD" w:rsidP="002F33FD">
          <w:pPr>
            <w:pStyle w:val="BFF102908959774ABD3A8DF5C577EE9C"/>
          </w:pPr>
          <w:r w:rsidRPr="005B42B9">
            <w:rPr>
              <w:rStyle w:val="PlaceholderText"/>
            </w:rPr>
            <w:t>Click or tap here to enter text.</w:t>
          </w:r>
        </w:p>
      </w:docPartBody>
    </w:docPart>
    <w:docPart>
      <w:docPartPr>
        <w:name w:val="C6474FA0A711A24DAA57090D54E7E3C4"/>
        <w:category>
          <w:name w:val="General"/>
          <w:gallery w:val="placeholder"/>
        </w:category>
        <w:types>
          <w:type w:val="bbPlcHdr"/>
        </w:types>
        <w:behaviors>
          <w:behavior w:val="content"/>
        </w:behaviors>
        <w:guid w:val="{6FC35200-98DA-0543-B9E0-078D1DB23D33}"/>
      </w:docPartPr>
      <w:docPartBody>
        <w:p w:rsidR="00B60247" w:rsidRDefault="002F33FD" w:rsidP="002F33FD">
          <w:pPr>
            <w:pStyle w:val="C6474FA0A711A24DAA57090D54E7E3C4"/>
          </w:pPr>
          <w:r w:rsidRPr="005B42B9">
            <w:rPr>
              <w:rStyle w:val="PlaceholderText"/>
            </w:rPr>
            <w:t>Click or tap here to enter text.</w:t>
          </w:r>
        </w:p>
      </w:docPartBody>
    </w:docPart>
    <w:docPart>
      <w:docPartPr>
        <w:name w:val="FD5B438B48E78841AF8C86E11F203213"/>
        <w:category>
          <w:name w:val="General"/>
          <w:gallery w:val="placeholder"/>
        </w:category>
        <w:types>
          <w:type w:val="bbPlcHdr"/>
        </w:types>
        <w:behaviors>
          <w:behavior w:val="content"/>
        </w:behaviors>
        <w:guid w:val="{731EB3B7-BE4E-A84A-BC52-8B9DB75C0B8F}"/>
      </w:docPartPr>
      <w:docPartBody>
        <w:p w:rsidR="000B5A5E" w:rsidRDefault="00656C0D" w:rsidP="00656C0D">
          <w:pPr>
            <w:pStyle w:val="FD5B438B48E78841AF8C86E11F203213"/>
          </w:pPr>
          <w:r w:rsidRPr="005B42B9">
            <w:rPr>
              <w:rStyle w:val="PlaceholderText"/>
            </w:rPr>
            <w:t>Click or tap here to enter text.</w:t>
          </w:r>
        </w:p>
      </w:docPartBody>
    </w:docPart>
    <w:docPart>
      <w:docPartPr>
        <w:name w:val="2B546583FAF24942AA7E69FDA27B0AD4"/>
        <w:category>
          <w:name w:val="General"/>
          <w:gallery w:val="placeholder"/>
        </w:category>
        <w:types>
          <w:type w:val="bbPlcHdr"/>
        </w:types>
        <w:behaviors>
          <w:behavior w:val="content"/>
        </w:behaviors>
        <w:guid w:val="{B5A7E535-60CF-4E46-B899-0E2846FCE3E1}"/>
      </w:docPartPr>
      <w:docPartBody>
        <w:p w:rsidR="000B5A5E" w:rsidRDefault="00656C0D" w:rsidP="00656C0D">
          <w:pPr>
            <w:pStyle w:val="2B546583FAF24942AA7E69FDA27B0AD4"/>
          </w:pPr>
          <w:r w:rsidRPr="005B42B9">
            <w:rPr>
              <w:rStyle w:val="PlaceholderText"/>
            </w:rPr>
            <w:t>Click or tap here to enter text.</w:t>
          </w:r>
        </w:p>
      </w:docPartBody>
    </w:docPart>
    <w:docPart>
      <w:docPartPr>
        <w:name w:val="4C6F82AA1EDAF14CBD04719EA9D0821C"/>
        <w:category>
          <w:name w:val="General"/>
          <w:gallery w:val="placeholder"/>
        </w:category>
        <w:types>
          <w:type w:val="bbPlcHdr"/>
        </w:types>
        <w:behaviors>
          <w:behavior w:val="content"/>
        </w:behaviors>
        <w:guid w:val="{D0957555-9575-1542-AF6E-79A0856AFA6C}"/>
      </w:docPartPr>
      <w:docPartBody>
        <w:p w:rsidR="000B5A5E" w:rsidRDefault="00656C0D" w:rsidP="00656C0D">
          <w:pPr>
            <w:pStyle w:val="4C6F82AA1EDAF14CBD04719EA9D0821C"/>
          </w:pPr>
          <w:r w:rsidRPr="005B42B9">
            <w:rPr>
              <w:rStyle w:val="PlaceholderText"/>
            </w:rPr>
            <w:t>Click or tap here to enter text.</w:t>
          </w:r>
        </w:p>
      </w:docPartBody>
    </w:docPart>
    <w:docPart>
      <w:docPartPr>
        <w:name w:val="E5B0608C3B2E0A43AA9EC6F7E57AD28C"/>
        <w:category>
          <w:name w:val="General"/>
          <w:gallery w:val="placeholder"/>
        </w:category>
        <w:types>
          <w:type w:val="bbPlcHdr"/>
        </w:types>
        <w:behaviors>
          <w:behavior w:val="content"/>
        </w:behaviors>
        <w:guid w:val="{0516B8A7-2CF4-184A-B06F-B2976D91C8CE}"/>
      </w:docPartPr>
      <w:docPartBody>
        <w:p w:rsidR="00AE2D19" w:rsidRDefault="000B5A5E" w:rsidP="000B5A5E">
          <w:pPr>
            <w:pStyle w:val="E5B0608C3B2E0A43AA9EC6F7E57AD28C"/>
          </w:pPr>
          <w:r w:rsidRPr="005B42B9">
            <w:rPr>
              <w:rStyle w:val="PlaceholderText"/>
            </w:rPr>
            <w:t>Click or tap here to enter text.</w:t>
          </w:r>
        </w:p>
      </w:docPartBody>
    </w:docPart>
    <w:docPart>
      <w:docPartPr>
        <w:name w:val="92284BD721D9497BB1017819EF38DBB1"/>
        <w:category>
          <w:name w:val="General"/>
          <w:gallery w:val="placeholder"/>
        </w:category>
        <w:types>
          <w:type w:val="bbPlcHdr"/>
        </w:types>
        <w:behaviors>
          <w:behavior w:val="content"/>
        </w:behaviors>
        <w:guid w:val="{35ABD867-F814-465F-9A3F-69AB14BBF50F}"/>
      </w:docPartPr>
      <w:docPartBody>
        <w:p w:rsidR="00A03A48" w:rsidRDefault="00135C0D" w:rsidP="00135C0D">
          <w:pPr>
            <w:pStyle w:val="92284BD721D9497BB1017819EF38DBB1"/>
          </w:pPr>
          <w:r w:rsidRPr="005B42B9">
            <w:rPr>
              <w:rStyle w:val="PlaceholderText"/>
            </w:rPr>
            <w:t>Click or tap here to enter text.</w:t>
          </w:r>
        </w:p>
      </w:docPartBody>
    </w:docPart>
    <w:docPart>
      <w:docPartPr>
        <w:name w:val="71728FAD87960F4192670FF4D417672B"/>
        <w:category>
          <w:name w:val="General"/>
          <w:gallery w:val="placeholder"/>
        </w:category>
        <w:types>
          <w:type w:val="bbPlcHdr"/>
        </w:types>
        <w:behaviors>
          <w:behavior w:val="content"/>
        </w:behaviors>
        <w:guid w:val="{C1B083AF-C1DF-3D4B-BC7A-750240015491}"/>
      </w:docPartPr>
      <w:docPartBody>
        <w:p w:rsidR="00F55A6A" w:rsidRDefault="00F45095" w:rsidP="00F45095">
          <w:pPr>
            <w:pStyle w:val="71728FAD87960F4192670FF4D417672B"/>
          </w:pPr>
          <w:r w:rsidRPr="005B42B9">
            <w:rPr>
              <w:rStyle w:val="PlaceholderText"/>
            </w:rPr>
            <w:t>Click or tap here to enter text.</w:t>
          </w:r>
        </w:p>
      </w:docPartBody>
    </w:docPart>
    <w:docPart>
      <w:docPartPr>
        <w:name w:val="E10AE5A4E3434FBBA1D5E8C7595F5762"/>
        <w:category>
          <w:name w:val="General"/>
          <w:gallery w:val="placeholder"/>
        </w:category>
        <w:types>
          <w:type w:val="bbPlcHdr"/>
        </w:types>
        <w:behaviors>
          <w:behavior w:val="content"/>
        </w:behaviors>
        <w:guid w:val="{B1415F02-1EBE-4047-96E3-E5818B3B9C5B}"/>
      </w:docPartPr>
      <w:docPartBody>
        <w:p w:rsidR="00CE70FF" w:rsidRDefault="000A2ECC" w:rsidP="000A2ECC">
          <w:pPr>
            <w:pStyle w:val="E10AE5A4E3434FBBA1D5E8C7595F5762"/>
          </w:pPr>
          <w:r w:rsidRPr="005B42B9">
            <w:rPr>
              <w:rStyle w:val="PlaceholderText"/>
            </w:rPr>
            <w:t>Click or tap here to enter text.</w:t>
          </w:r>
        </w:p>
      </w:docPartBody>
    </w:docPart>
    <w:docPart>
      <w:docPartPr>
        <w:name w:val="E36681334BD344F9A1B3A768EF61DCCD"/>
        <w:category>
          <w:name w:val="General"/>
          <w:gallery w:val="placeholder"/>
        </w:category>
        <w:types>
          <w:type w:val="bbPlcHdr"/>
        </w:types>
        <w:behaviors>
          <w:behavior w:val="content"/>
        </w:behaviors>
        <w:guid w:val="{5AA5E8BC-A207-4732-933F-CAD92AD8F3A6}"/>
      </w:docPartPr>
      <w:docPartBody>
        <w:p w:rsidR="00CE70FF" w:rsidRDefault="000A2ECC" w:rsidP="000A2ECC">
          <w:pPr>
            <w:pStyle w:val="E36681334BD344F9A1B3A768EF61DCCD"/>
          </w:pPr>
          <w:r w:rsidRPr="005B42B9">
            <w:rPr>
              <w:rStyle w:val="PlaceholderText"/>
            </w:rPr>
            <w:t>Click or tap here to enter text.</w:t>
          </w:r>
        </w:p>
      </w:docPartBody>
    </w:docPart>
    <w:docPart>
      <w:docPartPr>
        <w:name w:val="FE66D78023C843ADBA1F87874A4B048A"/>
        <w:category>
          <w:name w:val="General"/>
          <w:gallery w:val="placeholder"/>
        </w:category>
        <w:types>
          <w:type w:val="bbPlcHdr"/>
        </w:types>
        <w:behaviors>
          <w:behavior w:val="content"/>
        </w:behaviors>
        <w:guid w:val="{99D3C2A8-DC2A-47A1-9DDE-98A276F6F3D4}"/>
      </w:docPartPr>
      <w:docPartBody>
        <w:p w:rsidR="00CE70FF" w:rsidRDefault="000A2ECC" w:rsidP="000A2ECC">
          <w:pPr>
            <w:pStyle w:val="FE66D78023C843ADBA1F87874A4B048A"/>
          </w:pPr>
          <w:r w:rsidRPr="005B42B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3FD"/>
    <w:rsid w:val="000A2ECC"/>
    <w:rsid w:val="000B5A5E"/>
    <w:rsid w:val="00135C0D"/>
    <w:rsid w:val="0015775A"/>
    <w:rsid w:val="0025499F"/>
    <w:rsid w:val="0026069B"/>
    <w:rsid w:val="002F33FD"/>
    <w:rsid w:val="00303406"/>
    <w:rsid w:val="00514CC6"/>
    <w:rsid w:val="00656C0D"/>
    <w:rsid w:val="00694337"/>
    <w:rsid w:val="006B4CF5"/>
    <w:rsid w:val="00780CF8"/>
    <w:rsid w:val="009746C0"/>
    <w:rsid w:val="00A03A48"/>
    <w:rsid w:val="00A1008D"/>
    <w:rsid w:val="00AE2D19"/>
    <w:rsid w:val="00B47F40"/>
    <w:rsid w:val="00B60247"/>
    <w:rsid w:val="00BB3892"/>
    <w:rsid w:val="00C64C29"/>
    <w:rsid w:val="00CB08E9"/>
    <w:rsid w:val="00CE70FF"/>
    <w:rsid w:val="00D109DD"/>
    <w:rsid w:val="00D17C4D"/>
    <w:rsid w:val="00DC44C6"/>
    <w:rsid w:val="00DC5095"/>
    <w:rsid w:val="00DF2BE2"/>
    <w:rsid w:val="00F05EB1"/>
    <w:rsid w:val="00F45095"/>
    <w:rsid w:val="00F55A6A"/>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0A2ECC"/>
    <w:rPr>
      <w:color w:val="808080"/>
    </w:rPr>
  </w:style>
  <w:style w:type="paragraph" w:customStyle="1" w:styleId="AF152599CF39574DA78ACBBEC73E0D24">
    <w:name w:val="AF152599CF39574DA78ACBBEC73E0D24"/>
    <w:rsid w:val="002F33FD"/>
  </w:style>
  <w:style w:type="paragraph" w:customStyle="1" w:styleId="91CC64DC43E7D3459C027361BD53A925">
    <w:name w:val="91CC64DC43E7D3459C027361BD53A925"/>
    <w:rsid w:val="002F33FD"/>
  </w:style>
  <w:style w:type="paragraph" w:customStyle="1" w:styleId="A1B128909E6A354FB42150BE4D3D6493">
    <w:name w:val="A1B128909E6A354FB42150BE4D3D6493"/>
    <w:rsid w:val="002F33FD"/>
  </w:style>
  <w:style w:type="paragraph" w:customStyle="1" w:styleId="63CC5EBCDAE2844C9808EDCF627F191B">
    <w:name w:val="63CC5EBCDAE2844C9808EDCF627F191B"/>
    <w:rsid w:val="002F33FD"/>
  </w:style>
  <w:style w:type="paragraph" w:customStyle="1" w:styleId="EC399F1558FBF241B5542942815CCB99">
    <w:name w:val="EC399F1558FBF241B5542942815CCB99"/>
    <w:rsid w:val="002F33FD"/>
  </w:style>
  <w:style w:type="paragraph" w:customStyle="1" w:styleId="3F90E66F4CE1254ABACF109CD616C25D">
    <w:name w:val="3F90E66F4CE1254ABACF109CD616C25D"/>
    <w:rsid w:val="002F33FD"/>
  </w:style>
  <w:style w:type="paragraph" w:customStyle="1" w:styleId="E04A9011523DB8499665768C1A83A5B1">
    <w:name w:val="E04A9011523DB8499665768C1A83A5B1"/>
    <w:rsid w:val="002F33FD"/>
  </w:style>
  <w:style w:type="paragraph" w:customStyle="1" w:styleId="EE9DF86905F266409787D289DD403E9F">
    <w:name w:val="EE9DF86905F266409787D289DD403E9F"/>
    <w:rsid w:val="002F33FD"/>
  </w:style>
  <w:style w:type="paragraph" w:customStyle="1" w:styleId="F027D22B87A7D44489556FF051449ACB">
    <w:name w:val="F027D22B87A7D44489556FF051449ACB"/>
    <w:rsid w:val="002F33FD"/>
  </w:style>
  <w:style w:type="paragraph" w:customStyle="1" w:styleId="25EC3760B968354B9E9C6D41D95CAECA">
    <w:name w:val="25EC3760B968354B9E9C6D41D95CAECA"/>
    <w:rsid w:val="002F33FD"/>
  </w:style>
  <w:style w:type="paragraph" w:customStyle="1" w:styleId="E0F884A884B8B447BC18920CFD39362B">
    <w:name w:val="E0F884A884B8B447BC18920CFD39362B"/>
    <w:rsid w:val="002F33FD"/>
  </w:style>
  <w:style w:type="paragraph" w:customStyle="1" w:styleId="67E816789DE9BF4AB19BBF8CDBCCEF9E">
    <w:name w:val="67E816789DE9BF4AB19BBF8CDBCCEF9E"/>
    <w:rsid w:val="002F33FD"/>
  </w:style>
  <w:style w:type="paragraph" w:customStyle="1" w:styleId="BFF102908959774ABD3A8DF5C577EE9C">
    <w:name w:val="BFF102908959774ABD3A8DF5C577EE9C"/>
    <w:rsid w:val="002F33FD"/>
  </w:style>
  <w:style w:type="paragraph" w:customStyle="1" w:styleId="C6474FA0A711A24DAA57090D54E7E3C4">
    <w:name w:val="C6474FA0A711A24DAA57090D54E7E3C4"/>
    <w:rsid w:val="002F33FD"/>
  </w:style>
  <w:style w:type="paragraph" w:customStyle="1" w:styleId="FD5B438B48E78841AF8C86E11F203213">
    <w:name w:val="FD5B438B48E78841AF8C86E11F203213"/>
    <w:rsid w:val="00656C0D"/>
  </w:style>
  <w:style w:type="paragraph" w:customStyle="1" w:styleId="2B546583FAF24942AA7E69FDA27B0AD4">
    <w:name w:val="2B546583FAF24942AA7E69FDA27B0AD4"/>
    <w:rsid w:val="00656C0D"/>
  </w:style>
  <w:style w:type="paragraph" w:customStyle="1" w:styleId="E5B0608C3B2E0A43AA9EC6F7E57AD28C">
    <w:name w:val="E5B0608C3B2E0A43AA9EC6F7E57AD28C"/>
    <w:rsid w:val="000B5A5E"/>
  </w:style>
  <w:style w:type="paragraph" w:customStyle="1" w:styleId="4C6F82AA1EDAF14CBD04719EA9D0821C">
    <w:name w:val="4C6F82AA1EDAF14CBD04719EA9D0821C"/>
    <w:rsid w:val="00656C0D"/>
  </w:style>
  <w:style w:type="paragraph" w:customStyle="1" w:styleId="92284BD721D9497BB1017819EF38DBB1">
    <w:name w:val="92284BD721D9497BB1017819EF38DBB1"/>
    <w:rsid w:val="00135C0D"/>
    <w:pPr>
      <w:spacing w:after="160" w:line="259" w:lineRule="auto"/>
    </w:pPr>
    <w:rPr>
      <w:sz w:val="22"/>
      <w:szCs w:val="22"/>
    </w:rPr>
  </w:style>
  <w:style w:type="paragraph" w:customStyle="1" w:styleId="71728FAD87960F4192670FF4D417672B">
    <w:name w:val="71728FAD87960F4192670FF4D417672B"/>
    <w:rsid w:val="00F45095"/>
  </w:style>
  <w:style w:type="paragraph" w:customStyle="1" w:styleId="E10AE5A4E3434FBBA1D5E8C7595F5762">
    <w:name w:val="E10AE5A4E3434FBBA1D5E8C7595F5762"/>
    <w:rsid w:val="000A2ECC"/>
    <w:pPr>
      <w:spacing w:after="160" w:line="259" w:lineRule="auto"/>
    </w:pPr>
    <w:rPr>
      <w:sz w:val="22"/>
      <w:szCs w:val="22"/>
    </w:rPr>
  </w:style>
  <w:style w:type="paragraph" w:customStyle="1" w:styleId="E36681334BD344F9A1B3A768EF61DCCD">
    <w:name w:val="E36681334BD344F9A1B3A768EF61DCCD"/>
    <w:rsid w:val="000A2ECC"/>
    <w:pPr>
      <w:spacing w:after="160" w:line="259" w:lineRule="auto"/>
    </w:pPr>
    <w:rPr>
      <w:sz w:val="22"/>
      <w:szCs w:val="22"/>
    </w:rPr>
  </w:style>
  <w:style w:type="paragraph" w:customStyle="1" w:styleId="FE66D78023C843ADBA1F87874A4B048A">
    <w:name w:val="FE66D78023C843ADBA1F87874A4B048A"/>
    <w:rsid w:val="000A2ECC"/>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97F08E-1A5F-5E45-8416-BA840B196038}">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f91c24f5-e224-4172-a398-62ac08eb3881&quot;,&quot;properties&quot;:{&quot;noteIndex&quot;:0},&quot;isEdited&quot;:false,&quot;manualOverride&quot;:{&quot;isManuallyOverridden&quot;:false,&quot;citeprocText&quot;:&quot;[1]–[3]&quot;,&quot;manualOverrideText&quot;:&quot;&quot;},&quot;citationTag&quot;:&quot;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quot;,&quot;citationItems&quot;:[{&quot;id&quot;:&quot;b7463b1c-a953-3062-aac8-cfa0c3728958&quot;,&quot;itemData&quot;:{&quot;type&quot;:&quot;report&quot;,&quot;id&quot;:&quot;b7463b1c-a953-3062-aac8-cfa0c3728958&quot;,&quot;title&quot;:&quot;2017 Fatal Motor Vehicle Crashes: Overview&quot;,&quot;author&quot;:[{&quot;family&quot;:&quot;National Highway Traffic Safety Administration&quot;,&quot;given&quot;:&quot;&quot;,&quot;parse-names&quot;:false,&quot;dropping-particle&quot;:&quot;&quot;,&quot;non-dropping-particle&quot;:&quot;&quot;}],&quot;issued&quot;:{&quot;date-parts&quot;:[[2018]]},&quot;number-of-pages&quot;:&quot;1-7&quot;,&quot;container-title-short&quot;:&quot;&quot;},&quot;isTemporary&quot;:false},{&quot;id&quot;:&quot;d51c113d-8b22-34df-9ce4-4bfde35d7cde&quot;,&quot;itemData&quot;:{&quot;type&quot;:&quot;report&quot;,&quot;id&quot;:&quot;d51c113d-8b22-34df-9ce4-4bfde35d7cde&quot;,&quot;title&quot;:&quot;2018 Fatal Motor Vehicle Crashes: Overview&quot;,&quot;author&quot;:[{&quot;family&quot;:&quot;National Highway Traffic Safety Administration&quot;,&quot;given&quot;:&quot;&quot;,&quot;parse-names&quot;:false,&quot;dropping-particle&quot;:&quot;&quot;,&quot;non-dropping-particle&quot;:&quot;&quot;}],&quot;issued&quot;:{&quot;date-parts&quot;:[[2019]]},&quot;number-of-pages&quot;:&quot;1-10&quot;,&quot;container-title-short&quot;:&quot;&quot;},&quot;isTemporary&quot;:false},{&quot;id&quot;:&quot;da0c5612-4040-37ed-b9d1-11a14c310d98&quot;,&quot;itemData&quot;:{&quot;type&quot;:&quot;report&quot;,&quot;id&quot;:&quot;da0c5612-4040-37ed-b9d1-11a14c310d98&quot;,&quot;title&quot;:&quot;Overview of Motor Vehicle Crashes in 2019&quot;,&quot;author&quot;:[{&quot;family&quot;:&quot;National Highway Traffic Safety Administration&quot;,&quot;given&quot;:&quot;&quot;,&quot;parse-names&quot;:false,&quot;dropping-particle&quot;:&quot;&quot;,&quot;non-dropping-particle&quot;:&quot;&quot;}],&quot;issued&quot;:{&quot;date-parts&quot;:[[2020]]},&quot;number-of-pages&quot;:&quot;1-14&quot;,&quot;container-title-short&quot;:&quot;&quot;},&quot;isTemporary&quot;:false}]},{&quot;citationID&quot;:&quot;MENDELEY_CITATION_f2eff61d-0ae1-4a54-b82b-9c41cf6f2c2b&quot;,&quot;properties&quot;:{&quot;noteIndex&quot;:0},&quot;isEdited&quot;:false,&quot;manualOverride&quot;:{&quot;isManuallyOverridden&quot;:false,&quot;citeprocText&quot;:&quot;[4]&quot;,&quot;manualOverrideText&quot;:&quot;&quot;},&quot;citationTag&quot;:&quot;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quot;,&quot;citationItems&quot;:[{&quot;id&quot;:&quot;8030a016-6c41-3ae7-973e-49a2e78ce179&quot;,&quot;itemData&quot;:{&quot;type&quot;:&quot;report&quot;,&quot;id&quot;:&quot;8030a016-6c41-3ae7-973e-49a2e78ce179&quot;,&quot;title&quot;:&quot;Early Estimates of Motor Vehicle Traffic Fatalities And Fatality Rate by Sub-Categories in 2021&quot;,&quot;author&quot;:[{&quot;family&quot;:&quot;National Highway Traffic Safety Administration&quot;,&quot;given&quot;:&quot;&quot;,&quot;parse-names&quot;:false,&quot;dropping-particle&quot;:&quot;&quot;,&quot;non-dropping-particle&quot;:&quot;&quot;}],&quot;issued&quot;:{&quot;date-parts&quot;:[[2022,5]]},&quot;number-of-pages&quot;:&quot;1-10&quot;,&quot;container-title-short&quot;:&quot;&quot;},&quot;isTemporary&quot;:false}]},{&quot;citationID&quot;:&quot;MENDELEY_CITATION_9c7ba2da-9686-4b4b-8598-6850cd1a9911&quot;,&quot;properties&quot;:{&quot;noteIndex&quot;:0},&quot;isEdited&quot;:false,&quot;manualOverride&quot;:{&quot;isManuallyOverridden&quot;:false,&quot;citeprocText&quot;:&quot;[5]–[15]&quot;,&quot;manualOverrideText&quot;:&quot;&quot;},&quot;citationTag&quot;:&quot;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121472ea-c38c-3cc1-a82d-966bae285448&quot;,&quot;itemData&quot;:{&quot;type&quot;:&quot;article&quot;,&quot;id&quot;:&quot;121472ea-c38c-3cc1-a82d-966bae285448&quot;,&quot;title&quot;:&quot;Speed Variance and its Influence on Accidents&quot;,&quot;author&quot;:[{&quot;family&quot;:&quot;Garber&quot;,&quot;given&quot;:&quot;NJ&quot;,&quot;parse-names&quot;:false,&quot;dropping-particle&quot;:&quot;&quot;,&quot;non-dropping-particle&quot;:&quot;&quot;},{&quot;family&quot;:&quot;Gadirau&quot;,&quot;given&quot;:&quot;R&quot;,&quot;parse-names&quot;:false,&quot;dropping-particle&quot;:&quot;&quot;,&quot;non-dropping-particle&quot;:&quot;&quot;}],&quot;container-title&quot;:&quot;AAA Foundation for Traffic Safety&quot;,&quot;issued&quot;:{&quot;date-parts&quot;:[[1988]]},&quot;publisher-place&quot;:&quot;Washington, DC&quot;,&quot;page&quot;:&quot;1-69&quot;,&quot;container-title-short&quot;:&quot;&quot;},&quot;isTemporary&quot;:false},{&quot;id&quot;:&quot;f8b595fe-02fc-30e0-9f06-03905590c265&quot;,&quot;itemData&quot;:{&quot;type&quot;:&quot;article-journal&quot;,&quot;id&quot;:&quot;f8b595fe-02fc-30e0-9f06-03905590c265&quot;,&quot;title&quot;:&quot;Environmental-Based Speed Recommendation for Future Smart Cars&quot;,&quot;author&quot;:[{&quot;family&quot;:&quot;Galanis&quot;,&quot;given&quot;:&quot;Ioannis&quot;,&quot;parse-names&quot;:false,&quot;dropping-particle&quot;:&quot;&quot;,&quot;non-dropping-particle&quot;:&quot;&quot;},{&quot;family&quot;:&quot;Anagnostopoulos&quot;,&quot;given&quot;:&quot;Iraklis&quot;,&quot;parse-names&quot;:false,&quot;dropping-particle&quot;:&quot;&quot;,&quot;non-dropping-particle&quot;:&quot;&quot;},{&quot;family&quot;:&quot;Gurunathan&quot;,&quot;given&quot;:&quot;Priyaa&quot;,&quot;parse-names&quot;:false,&quot;dropping-particle&quot;:&quot;&quot;,&quot;non-dropping-particle&quot;:&quot;&quot;},{&quot;family&quot;:&quot;Burkard&quot;,&quot;given&quot;:&quot;Dona&quot;,&quot;parse-names&quot;:false,&quot;dropping-particle&quot;:&quot;&quot;,&quot;non-dropping-particle&quot;:&quot;&quot;}],&quot;container-title&quot;:&quot;Future Internet&quot;,&quot;DOI&quot;:&quot;10.3390/fi11030078&quot;,&quot;ISSN&quot;:&quot;1999-5903&quot;,&quot;issued&quot;:{&quot;date-parts&quot;:[[2019,3,24]]},&quot;page&quot;:&quot;78-96&quot;,&quot;abstract&quot;:&quot;&lt;p&gt;Modern vehicles are enhanced with increased computation, communication and sensing capabilities, providing a variety of new features that pave the way for the deployment of more sophisticated services. Specifically, smart cars employ hundreds of sensors and electronic systems in order to obtain situational and environmental information. This rapid growth of on-vehicle multi-sensor inputs along with off-vehicle data streams introduce the smart car era. Thus, systematic techniques for combining information provided by on- and off-vehicle car connectivity are of remarkable importance for the availability and robustness of the overall system. This paper presents a new method to employ service oriented agents that cohesively align on- and off-vehicle information in order to estimate the current status of the car. In particular, this work combines, integrates, and evaluates multiple information sources targeting future smart cars. Specifically, the proposed methodology leverages weather-based, on-route, and on-vehicle information. As a use case, the presented work informs the driver about the recommended speed that the car should adapt to, based on the current status of the car. It also validates the proposed speed with real-time vehicular measurements.&lt;/p&gt;&quot;,&quot;issue&quot;:&quot;3&quot;,&quot;volume&quot;:&quot;11&quot;,&quot;container-title-short&quot;:&quot;Future Internet&quot;},&quot;isTemporary&quot;:false},{&quot;id&quot;:&quot;e9675f03-90b6-3f25-b0fe-e3a0f9e42e6e&quot;,&quot;itemData&quot;:{&quot;type&quot;:&quot;article-journal&quot;,&quot;id&quot;:&quot;e9675f03-90b6-3f25-b0fe-e3a0f9e42e6e&quot;,&quot;title&quot;:&quot;Long-Term Effects of Repealing the National Maximum Speed Limit in the United States&quot;,&quot;author&quot;:[{&quot;family&quot;:&quot;Friedman&quot;,&quot;given&quot;:&quot;Lee S.&quot;,&quot;parse-names&quot;:false,&quot;dropping-particle&quot;:&quot;&quot;,&quot;non-dropping-particle&quot;:&quot;&quot;},{&quot;family&quot;:&quot;Hedeker&quot;,&quot;given&quot;:&quot;Donald&quot;,&quot;parse-names&quot;:false,&quot;dropping-particle&quot;:&quot;&quot;,&quot;non-dropping-particle&quot;:&quot;&quot;},{&quot;family&quot;:&quot;Richter&quot;,&quot;given&quot;:&quot;Elihu D.&quot;,&quot;parse-names&quot;:false,&quot;dropping-particle&quot;:&quot;&quot;,&quot;non-dropping-particle&quot;:&quot;&quot;}],&quot;container-title&quot;:&quot;American Journal of Public Health&quot;,&quot;DOI&quot;:&quot;10.2105/AJPH.2008.153726&quot;,&quot;ISSN&quot;:&quot;0090-0036&quot;,&quot;issued&quot;:{&quot;date-parts&quot;:[[2009,9]]},&quot;page&quot;:&quot;1626-1631&quot;,&quot;issue&quot;:&quot;9&quot;,&quot;volume&quot;:&quot;99&quot;,&quot;container-title-short&quot;:&quot;Am J Public Health&quot;},&quot;isTemporary&quot;:false},{&quot;id&quot;:&quot;e8a28a16-8ec1-34dc-a5bd-02d7ca41cc10&quot;,&quot;itemData&quot;:{&quot;type&quot;:&quot;article-journal&quot;,&quot;id&quot;:&quot;e8a28a16-8ec1-34dc-a5bd-02d7ca41cc10&quot;,&quot;title&quot;:&quot;Effects of the 65 mph Speed Limit on Injury Morbidity and Mortality&quot;,&quot;author&quot;:[{&quot;family&quot;:&quot;Wagenaar&quot;,&quot;given&quot;:&quot;Alexander C.&quot;,&quot;parse-names&quot;:false,&quot;dropping-particle&quot;:&quot;&quot;,&quot;non-dropping-particle&quot;:&quot;&quot;},{&quot;family&quot;:&quot;Streff&quot;,&quot;given&quot;:&quot;Frederic M.&quot;,&quot;parse-names&quot;:false,&quot;dropping-particle&quot;:&quot;&quot;,&quot;non-dropping-particle&quot;:&quot;&quot;},{&quot;family&quot;:&quot;Schultz&quot;,&quot;given&quot;:&quot;Robert H.&quot;,&quot;parse-names&quot;:false,&quot;dropping-particle&quot;:&quot;&quot;,&quot;non-dropping-particle&quot;:&quot;&quot;}],&quot;container-title&quot;:&quot;Accident Analysis &amp; Prevention&quot;,&quot;DOI&quot;:&quot;10.1016/0001-4575(90)90029-K&quot;,&quot;ISSN&quot;:&quot;00014575&quot;,&quot;issued&quot;:{&quot;date-parts&quot;:[[1990,12]]},&quot;page&quot;:&quot;571-585&quot;,&quot;issue&quot;:&quot;6&quot;,&quot;volume&quot;:&quot;22&quot;,&quot;container-title-short&quot;:&quot;Accid Anal Prev&quot;},&quot;isTemporary&quot;:false},{&quot;id&quot;:&quot;17fa1ad8-80a8-3bc8-b6f7-91f51d8fc4ac&quot;,&quot;itemData&quot;:{&quot;type&quot;:&quot;article-journal&quot;,&quot;id&quot;:&quot;17fa1ad8-80a8-3bc8-b6f7-91f51d8fc4ac&quot;,&quot;title&quot;:&quot;Speed, Speed Limits and Road Traffic Accidents Under Free Flow Conditions&quot;,&quot;author&quot;:[{&quot;family&quot;:&quot;Aljanahi&quot;,&quot;given&quot;:&quot;A.A.M&quot;,&quot;parse-names&quot;:false,&quot;dropping-particle&quot;:&quot;&quot;,&quot;non-dropping-particle&quot;:&quot;&quot;},{&quot;family&quot;:&quot;Rhodes&quot;,&quot;given&quot;:&quot;A.H&quot;,&quot;parse-names&quot;:false,&quot;dropping-particle&quot;:&quot;&quot;,&quot;non-dropping-particle&quot;:&quot;&quot;},{&quot;family&quot;:&quot;Metcalfe&quot;,&quot;given&quot;:&quot;A.V&quot;,&quot;parse-names&quot;:false,&quot;dropping-particle&quot;:&quot;&quot;,&quot;non-dropping-particle&quot;:&quot;&quot;}],&quot;container-title&quot;:&quot;Accident Analysis &amp; Prevention&quot;,&quot;DOI&quot;:&quot;10.1016/S0001-4575(98)00058-X&quot;,&quot;ISSN&quot;:&quot;00014575&quot;,&quot;issued&quot;:{&quot;date-parts&quot;:[[1999,1]]},&quot;page&quot;:&quot;161-168&quot;,&quot;issue&quot;:&quot;1-2&quot;,&quot;volume&quot;:&quot;31&quot;,&quot;container-title-short&quot;:&quot;Accid Anal Prev&quot;},&quot;isTemporary&quot;:false},{&quot;id&quot;:&quot;59b240ca-3f1a-3672-9f6a-586ba943fd36&quot;,&quot;itemData&quot;:{&quot;type&quot;:&quot;chapter&quot;,&quot;id&quot;:&quot;59b240ca-3f1a-3672-9f6a-586ba943fd36&quot;,&quot;title&quot;:&quot;Speed Distribution and Traffic Safety Measures&quot;,&quot;author&quot;:[{&quot;family&quot;:&quot;Vadeby&quot;,&quot;given&quot;:&quot;Anna&quot;,&quot;parse-names&quot;:false,&quot;dropping-particle&quot;:&quot;&quot;,&quot;non-dropping-particle&quot;:&quot;&quot;},{&quot;family&quot;:&quot;Forsman&quot;,&quot;given&quot;:&quot;Åsa&quot;,&quot;parse-names&quot;:false,&quot;dropping-particle&quot;:&quot;&quot;,&quot;non-dropping-particle&quot;:&quot;&quot;}],&quot;container-title&quot;:&quot;Traffic Safety&quot;,&quot;DOI&quot;:&quot;10.1002/9781119307853.ch11&quot;,&quot;issued&quot;:{&quot;date-parts&quot;:[[2016,6,24]]},&quot;publisher-place&quot;:&quot;Hoboken, NJ, USA&quot;,&quot;page&quot;:&quot;161-176&quot;,&quot;publisher&quot;:&quot;John Wiley &amp; Sons, Inc.&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citationID&quot;:&quot;MENDELEY_CITATION_3d7bc90a-4ef7-4f3c-bd5f-3fae05b37ec4&quot;,&quot;properties&quot;:{&quot;noteIndex&quot;:0},&quot;isEdited&quot;:false,&quot;manualOverride&quot;:{&quot;isManuallyOverridden&quot;:false,&quot;citeprocText&quot;:&quot;[5]&quot;,&quot;manualOverrideText&quot;:&quot;&quot;},&quot;citationTag&quot;:&quot;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9ff18306-6acd-4347-a26a-8214a5e431f0&quot;,&quot;properties&quot;:{&quot;noteIndex&quot;:0},&quot;isEdited&quot;:false,&quot;manualOverride&quot;:{&quot;isManuallyOverridden&quot;:false,&quot;citeprocText&quot;:&quot;[6]&quot;,&quot;manualOverrideText&quot;:&quot;&quot;},&quot;citationTag&quot;:&quot;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quot;,&quot;citationItems&quot;:[{&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citationID&quot;:&quot;MENDELEY_CITATION_2f659c49-4cc9-47c2-a69f-fcf13b9ff125&quot;,&quot;properties&quot;:{&quot;noteIndex&quot;:0},&quot;isEdited&quot;:false,&quot;manualOverride&quot;:{&quot;isManuallyOverridden&quot;:false,&quot;citeprocText&quot;:&quot;[7], [8], [15], [16]&quot;,&quot;manualOverrideText&quot;:&quot;&quot;},&quot;citationTag&quot;:&quot;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b9a0c3d-17fc-41d5-b734-c8d245d11cea&quot;,&quot;properties&quot;:{&quot;noteIndex&quot;:0},&quot;isEdited&quot;:false,&quot;manualOverride&quot;:{&quot;isManuallyOverridden&quot;:false,&quot;citeprocText&quot;:&quot;[5]&quot;,&quot;manualOverrideText&quot;:&quot;&quot;},&quot;citationTag&quot;:&quot;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11a429e3-5e0b-4239-800b-75fd641efc9a&quot;,&quot;properties&quot;:{&quot;noteIndex&quot;:0},&quot;isEdited&quot;:false,&quot;manualOverride&quot;:{&quot;isManuallyOverridden&quot;:false,&quot;citeprocText&quot;:&quot;[16]&quot;,&quot;manualOverrideText&quot;:&quot;&quot;},&quot;citationTag&quot;:&quot;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40138cd-c7b5-4586-bce8-e9c72106f3e4&quot;,&quot;properties&quot;:{&quot;noteIndex&quot;:0},&quot;isEdited&quot;:false,&quot;manualOverride&quot;:{&quot;isManuallyOverridden&quot;:false,&quot;citeprocText&quot;:&quot;[17]&quot;,&quot;manualOverrideText&quot;:&quot;&quot;},&quot;citationTag&quot;:&quot;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quot;,&quot;citationItems&quot;:[{&quot;id&quot;:&quot;7ba19074-3234-3f5f-adad-c223920f2d0d&quot;,&quot;itemData&quot;:{&quot;type&quot;:&quot;paper-conference&quot;,&quot;id&quot;:&quot;7ba19074-3234-3f5f-adad-c223920f2d0d&quot;,&quot;title&quot;:&quot;U.S Highway Crashes in Adverse Road Weather Conditions&quot;,&quot;author&quot;:[{&quot;family&quot;:&quot;Pisano&quot;,&quot;given&quot;:&quot;Paul A&quot;,&quot;parse-names&quot;:false,&quot;dropping-particle&quot;:&quot;&quot;,&quot;non-dropping-particle&quot;:&quot;&quot;},{&quot;family&quot;:&quot;Goodwin&quot;,&quot;given&quot;:&quot;Lynette C&quot;,&quot;parse-names&quot;:false,&quot;dropping-particle&quot;:&quot;&quot;,&quot;non-dropping-particle&quot;:&quot;&quot;},{&quot;family&quot;:&quot;Rossetti&quot;,&quot;given&quot;:&quot;Micheal A&quot;,&quot;parse-names&quot;:false,&quot;dropping-particle&quot;:&quot;&quot;,&quot;non-dropping-particle&quot;:&quot;&quot;}],&quot;container-title&quot;:&quot;24th Conference on International Interactive Information and Processing Systems for Meteorology, Oceanography and Hydrology&quot;,&quot;issued&quot;:{&quot;date-parts&quot;:[[2008]]},&quot;publisher-place&quot;:&quot;New Orleans, LA&quot;,&quot;page&quot;:&quot;1-16&quot;,&quot;container-title-short&quot;:&quot;&quot;},&quot;isTemporary&quot;:false}]},{&quot;citationID&quot;:&quot;MENDELEY_CITATION_35f177ac-1676-4a5d-81f1-8443c58dc942&quot;,&quot;properties&quot;:{&quot;noteIndex&quot;:0},&quot;isEdited&quot;:false,&quot;manualOverride&quot;:{&quot;isManuallyOverridden&quot;:false,&quot;citeprocText&quot;:&quot;[18]&quot;,&quot;manualOverrideText&quot;:&quot;&quot;},&quot;citationTag&quot;:&quot;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quot;,&quot;citationItems&quot;:[{&quot;id&quot;:&quot;6228bd55-c8e4-38e0-81b3-2b120c93e7b3&quot;,&quot;itemData&quot;:{&quot;type&quot;:&quot;article-journal&quot;,&quot;id&quot;:&quot;6228bd55-c8e4-38e0-81b3-2b120c93e7b3&quot;,&quot;title&quot;:&quot;Quantifying safety benefit of winter road maintenance: Accident frequency modeling&quot;,&quot;author&quot;:[{&quot;family&quot;:&quot;Usman&quot;,&quot;given&quot;:&quot;Taimur&quot;,&quot;parse-names&quot;:false,&quot;dropping-particle&quot;:&quot;&quot;,&quot;non-dropping-particle&quot;:&quot;&quot;},{&quot;family&quot;:&quot;Fu&quot;,&quot;given&quot;:&quot;Liping&quot;,&quot;parse-names&quot;:false,&quot;dropping-particle&quot;:&quot;&quot;,&quot;non-dropping-particle&quot;:&quot;&quot;},{&quot;family&quot;:&quot;Miranda-Moreno&quot;,&quot;given&quot;:&quot;Luis F.&quot;,&quot;parse-names&quot;:false,&quot;dropping-particle&quot;:&quot;&quot;,&quot;non-dropping-particle&quot;:&quot;&quot;}],&quot;container-title&quot;:&quot;Accident Analysis &amp; Prevention&quot;,&quot;DOI&quot;:&quot;10.1016/j.aap.2010.05.008&quot;,&quot;ISSN&quot;:&quot;00014575&quot;,&quot;issued&quot;:{&quot;date-parts&quot;:[[2010,11]]},&quot;page&quot;:&quot;1878-1887&quot;,&quot;issue&quot;:&quot;6&quot;,&quot;volume&quot;:&quot;42&quot;,&quot;container-title-short&quot;:&quot;Accid Anal Prev&quot;},&quot;isTemporary&quot;:false}]},{&quot;citationID&quot;:&quot;MENDELEY_CITATION_fac6a117-cf57-484a-99e9-f127f917a947&quot;,&quot;properties&quot;:{&quot;noteIndex&quot;:0},&quot;isEdited&quot;:false,&quot;manualOverride&quot;:{&quot;isManuallyOverridden&quot;:false,&quot;citeprocText&quot;:&quot;[19]&quot;,&quot;manualOverrideText&quot;:&quot;&quot;},&quot;citationTag&quot;:&quot;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c90e642c-05c9-41bb-9a53-d95a275e3746&quot;,&quot;properties&quot;:{&quot;noteIndex&quot;:0},&quot;isEdited&quot;:false,&quot;manualOverride&quot;:{&quot;isManuallyOverridden&quot;:false,&quot;citeprocText&quot;:&quot;[20]&quot;,&quot;manualOverrideText&quot;:&quot;&quot;},&quot;citationTag&quot;:&quot;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dd0d76f2-fdec-487a-b64c-17aa74155023&quot;,&quot;properties&quot;:{&quot;noteIndex&quot;:0},&quot;isEdited&quot;:false,&quot;manualOverride&quot;:{&quot;isManuallyOverridden&quot;:false,&quot;citeprocText&quot;:&quot;[21]&quot;,&quot;manualOverrideText&quot;:&quot;&quot;},&quot;citationTag&quot;:&quot;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quot;,&quot;citationItems&quot;:[{&quot;id&quot;:&quot;1a428369-8e5e-348b-b453-19d43a6db3f3&quot;,&quot;itemData&quot;:{&quot;type&quot;:&quot;book&quot;,&quot;id&quot;:&quot;1a428369-8e5e-348b-b453-19d43a6db3f3&quot;,&quot;title&quot;:&quot;Theory of Ground Vehicles&quot;,&quot;author&quot;:[{&quot;family&quot;:&quot;Wong&quot;,&quot;given&quot;:&quot;J Y&quot;,&quot;parse-names&quot;:false,&quot;dropping-particle&quot;:&quot;&quot;,&quot;non-dropping-particle&quot;:&quot;&quot;}],&quot;issued&quot;:{&quot;date-parts&quot;:[[2001]]},&quot;number-of-pages&quot;:&quot;1-558&quot;,&quot;edition&quot;:&quot;3&quot;,&quot;container-title-short&quot;:&quot;&quot;},&quot;isTemporary&quot;:false}]},{&quot;citationID&quot;:&quot;MENDELEY_CITATION_89b58850-bca6-4da4-a201-18eace810afa&quot;,&quot;properties&quot;:{&quot;noteIndex&quot;:0},&quot;isEdited&quot;:false,&quot;manualOverride&quot;:{&quot;isManuallyOverridden&quot;:false,&quot;citeprocText&quot;:&quot;[19]&quot;,&quot;manualOverrideText&quot;:&quot;&quot;},&quot;citationTag&quot;:&quot;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7c66b038-77d8-4313-80c3-bf98a8a44c0b&quot;,&quot;properties&quot;:{&quot;noteIndex&quot;:0},&quot;isEdited&quot;:false,&quot;manualOverride&quot;:{&quot;isManuallyOverridden&quot;:false,&quot;citeprocText&quot;:&quot;[22]&quot;,&quot;manualOverrideText&quot;:&quot;&quot;},&quot;citationTag&quot;:&quot;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quot;,&quot;citationItems&quot;:[{&quot;id&quot;:&quot;7a5f3053-bc58-31dc-af7e-51a762c88283&quot;,&quot;itemData&quot;:{&quot;type&quot;:&quot;article-journal&quot;,&quot;id&quot;:&quot;7a5f3053-bc58-31dc-af7e-51a762c88283&quot;,&quot;title&quot;:&quot;Effect of Adverse Weather Conditions on Vehicle Braking Distance of Highways&quot;,&quot;author&quot;:[{&quot;family&quot;:&quot;Abdi Kordani&quot;,&quot;given&quot;:&quot;Ali&quot;,&quot;parse-names&quot;:false,&quot;dropping-particle&quot;:&quot;&quot;,&quot;non-dropping-particle&quot;:&quot;&quot;},{&quot;family&quot;:&quot;Rahmani&quot;,&quot;given&quot;:&quot;Omid&quot;,&quot;parse-names&quot;:false,&quot;dropping-particle&quot;:&quot;&quot;,&quot;non-dropping-particle&quot;:&quot;&quot;},{&quot;family&quot;:&quot;Abdollahzadeh Nasiri&quot;,&quot;given&quot;:&quot;Amir Saman&quot;,&quot;parse-names&quot;:false,&quot;dropping-particle&quot;:&quot;&quot;,&quot;non-dropping-particle&quot;:&quot;&quot;},{&quot;family&quot;:&quot;Boroomandrad&quot;,&quot;given&quot;:&quot;Sid Mohammad&quot;,&quot;parse-names&quot;:false,&quot;dropping-particle&quot;:&quot;&quot;,&quot;non-dropping-particle&quot;:&quot;&quot;}],&quot;container-title&quot;:&quot;Civil Engineering Journal&quot;,&quot;DOI&quot;:&quot;10.28991/cej-030967&quot;,&quot;ISSN&quot;:&quot;2476-3055&quot;,&quot;issued&quot;:{&quot;date-parts&quot;:[[2018,2,7]]},&quot;page&quot;:&quot;46-58&quot;,&quot;abstract&quot;:&quot;&lt;p&gt;The effect of adverse weather conditions on the safety of vehicles moving on different types of roads and measuring its margin of safety have always been a major research issue of highways. Determining the exact value of friction coefficient between the wheels of the vehicle and the surface of the pavement (usually Asphalt Concrete) in different weather conditions is assumed as a major factor in design process. An appropriate method is analyzing the dynamic motion of the vehicle and its interactions with geometrical elements of road using dynamic simulation of vehicles. In this paper the effect of changes of friction coefficient caused by the weather conditions on the dynamic responses of three types of vehicles: including Sedan, Bus, and Truck based on the results of Adams/car Simulator are investigated. The studies conducted on this issue for different weather conditions suggest values ranging from 0.04 to 1.25. The results obtained from simulation based on Adams/car represent that the friction coefficient in values of 0.9, 0.8, 0.7, 0.6 do not effect on braking distance significantly and it is possible to attribute them all to dry weather condition. However, as it was anticipated the values of 0.5, 0.4, 0.28 and 0.18 have significant differences in braking distance. Hence, the values of 0.5, 0.4, 0.28 and 0.18 can be attributed to wet, rainy, snowy and icy conditions respectively.&lt;/p&gt;&quot;,&quot;issue&quot;:&quot;1&quot;,&quot;volume&quot;:&quot;4&quot;,&quot;container-title-short&quot;:&quot;&quot;},&quot;isTemporary&quot;:false}]},{&quot;citationID&quot;:&quot;MENDELEY_CITATION_758b4cf8-c8b1-41c1-b67a-8b45db16c635&quot;,&quot;properties&quot;:{&quot;noteIndex&quot;:0},&quot;isEdited&quot;:false,&quot;manualOverride&quot;:{&quot;isManuallyOverridden&quot;:false,&quot;citeprocText&quot;:&quot;[23]&quot;,&quot;manualOverrideText&quot;:&quot;&quot;},&quot;citationTag&quot;:&quot;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53f6a312-a875-48e8-9ef9-23b5289fac43&quot;,&quot;properties&quot;:{&quot;noteIndex&quot;:0},&quot;isEdited&quot;:false,&quot;manualOverride&quot;:{&quot;isManuallyOverridden&quot;:false,&quot;citeprocText&quot;:&quot;[24]&quot;,&quot;manualOverrideText&quot;:&quot;&quot;},&quot;citationTag&quot;:&quot;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quot;,&quot;citationItems&quot;:[{&quot;id&quot;:&quot;c24a12c5-0e89-3b09-a7bb-25bf676eb156&quot;,&quot;itemData&quot;:{&quot;type&quot;:&quot;book&quot;,&quot;id&quot;:&quot;c24a12c5-0e89-3b09-a7bb-25bf676eb156&quot;,&quot;title&quot;:&quot;A Policy on Geometric Design of Highways and Streets (The Green Book)&quot;,&quot;issued&quot;:{&quot;date-parts&quot;:[[2018]]},&quot;edition&quot;:&quot;7th&quot;,&quot;publisher&quot;:&quot;AASHTO&quot;,&quot;container-title-short&quot;:&quot;&quot;},&quot;isTemporary&quot;:false}]},{&quot;citationID&quot;:&quot;MENDELEY_CITATION_d5c517b8-3918-42fd-9307-2118e485ea5c&quot;,&quot;properties&quot;:{&quot;noteIndex&quot;:0},&quot;isEdited&quot;:false,&quot;manualOverride&quot;:{&quot;isManuallyOverridden&quot;:false,&quot;citeprocText&quot;:&quot;[20]&quot;,&quot;manualOverrideText&quot;:&quot;&quot;},&quot;citationTag&quot;:&quot;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ac435581-a2d8-4a2e-a1f3-d12aacc8821c&quot;,&quot;properties&quot;:{&quot;noteIndex&quot;:0},&quot;isEdited&quot;:false,&quot;manualOverride&quot;:{&quot;isManuallyOverridden&quot;:false,&quot;citeprocText&quot;:&quot;[23]&quot;,&quot;manualOverrideText&quot;:&quot;&quot;},&quot;citationTag&quot;:&quot;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2f4985c3-cf4c-434e-9415-cdd6edc960e7&quot;,&quot;properties&quot;:{&quot;noteIndex&quot;:0},&quot;isEdited&quot;:false,&quot;manualOverride&quot;:{&quot;isManuallyOverridden&quot;:false,&quot;citeprocText&quot;:&quot;[23]&quot;,&quot;manualOverrideText&quot;:&quot;&quot;},&quot;citationTag&quot;:&quot;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fdb487f4-cccc-4717-9e8d-48188997fdda&quot;,&quot;properties&quot;:{&quot;noteIndex&quot;:0},&quot;isEdited&quot;:false,&quot;manualOverride&quot;:{&quot;isManuallyOverridden&quot;:false,&quot;citeprocText&quot;:&quot;[25]–[30]&quot;,&quot;manualOverrideText&quot;:&quot;&quot;},&quot;citationTag&quot;:&quot;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quot;,&quot;citationItems&quot;:[{&quot;id&quot;:&quot;73b596f6-f7cd-34ae-a98d-430d45f6ed9a&quot;,&quot;itemData&quot;:{&quot;type&quot;:&quot;article-journal&quot;,&quot;id&quot;:&quot;73b596f6-f7cd-34ae-a98d-430d45f6ed9a&quot;,&quot;title&quot;:&quot;On-Board Wet Road Surface Identification Using Tyre/Road Noise and Support Vector Machines&quot;,&quot;author&quot;:[{&quot;family&quot;:&quot;Alonso&quot;,&quot;given&quot;:&quot;J.&quot;,&quot;parse-names&quot;:false,&quot;dropping-particle&quot;:&quot;&quot;,&quot;non-dropping-particle&quot;:&quot;&quot;},{&quot;family&quot;:&quot;López&quot;,&quot;given&quot;:&quot;J.M.&quot;,&quot;parse-names&quot;:false,&quot;dropping-particle&quot;:&quot;&quot;,&quot;non-dropping-particle&quot;:&quot;&quot;},{&quot;family&quot;:&quot;Pavón&quot;,&quot;given&quot;:&quot;I.&quot;,&quot;parse-names&quot;:false,&quot;dropping-particle&quot;:&quot;&quot;,&quot;non-dropping-particle&quot;:&quot;&quot;},{&quot;family&quot;:&quot;Recuero&quot;,&quot;given&quot;:&quot;M.&quot;,&quot;parse-names&quot;:false,&quot;dropping-particle&quot;:&quot;&quot;,&quot;non-dropping-particle&quot;:&quot;&quot;},{&quot;family&quot;:&quot;Asensio&quot;,&quot;given&quot;:&quot;C.&quot;,&quot;parse-names&quot;:false,&quot;dropping-particle&quot;:&quot;&quot;,&quot;non-dropping-particle&quot;:&quot;&quot;},{&quot;family&quot;:&quot;Arcas&quot;,&quot;given&quot;:&quot;G.&quot;,&quot;parse-names&quot;:false,&quot;dropping-particle&quot;:&quot;&quot;,&quot;non-dropping-particle&quot;:&quot;&quot;},{&quot;family&quot;:&quot;Bravo&quot;,&quot;given&quot;:&quot;A.&quot;,&quot;parse-names&quot;:false,&quot;dropping-particle&quot;:&quot;&quot;,&quot;non-dropping-particle&quot;:&quot;&quot;}],&quot;container-title&quot;:&quot;Applied Acoustics&quot;,&quot;DOI&quot;:&quot;10.1016/j.apacoust.2013.09.011&quot;,&quot;ISSN&quot;:&quot;0003682X&quot;,&quot;issued&quot;:{&quot;date-parts&quot;:[[2014,2]]},&quot;page&quot;:&quot;407-415&quot;,&quot;volume&quot;:&quot;76&quot;,&quot;container-title-short&quot;:&quot;&quot;},&quot;isTemporary&quot;:false},{&quot;id&quot;:&quot;3d9731b6-4491-3f50-9aa5-716868baee59&quot;,&quot;itemData&quot;:{&quot;type&quot;:&quot;article-journal&quot;,&quot;id&quot;:&quot;3d9731b6-4491-3f50-9aa5-716868baee59&quot;,&quot;title&quot;:&quot;Vision-Based Terrain Characterization and Traversability Assessment&quot;,&quot;author&quot;:[{&quot;family&quot;:&quot;Howard&quot;,&quot;given&quot;:&quot;Ayanna&quot;,&quot;parse-names&quot;:false,&quot;dropping-particle&quot;:&quot;&quot;,&quot;non-dropping-particle&quot;:&quot;&quot;},{&quot;family&quot;:&quot;Seraji&quot;,&quot;given&quot;:&quot;Homayoun&quot;,&quot;parse-names&quot;:false,&quot;dropping-particle&quot;:&quot;&quot;,&quot;non-dropping-particle&quot;:&quot;&quot;}],&quot;container-title&quot;:&quot;Journal of Robotic Systems&quot;,&quot;DOI&quot;:&quot;10.1002/rob.1046&quot;,&quot;ISSN&quot;:&quot;0741-2223&quot;,&quot;issued&quot;:{&quot;date-parts&quot;:[[2001,10]]},&quot;page&quot;:&quot;577-587&quot;,&quot;issue&quot;:&quot;10&quot;,&quot;volume&quot;:&quot;18&quot;,&quot;container-title-short&quot;:&quot;J Robot Syst&quot;},&quot;isTemporary&quot;:false},{&quot;id&quot;:&quot;f413a2a8-34a5-388d-b939-d326b34434de&quot;,&quot;itemData&quot;:{&quot;type&quot;:&quot;article-journal&quot;,&quot;id&quot;:&quot;f413a2a8-34a5-388d-b939-d326b34434de&quot;,&quot;title&quot;:&quot;Optical Position Detection Sensor to Measure Tyre Carcass Deflections in Aquaplaning&quot;,&quot;author&quot;:[{&quot;family&quot;:&quot;Tuononen&quot;,&quot;given&quot;:&quot;Ari&quot;,&quot;parse-names&quot;:false,&quot;dropping-particle&quot;:&quot;&quot;,&quot;non-dropping-particle&quot;:&quot;&quot;},{&quot;family&quot;:&quot;Hartikainen&quot;,&quot;given&quot;:&quot;Lassi&quot;,&quot;parse-names&quot;:false,&quot;dropping-particle&quot;:&quot;&quot;,&quot;non-dropping-particle&quot;:&quot;&quot;}],&quot;container-title&quot;:&quot;International Journal of Vehicle Systems Modelling and Testing&quot;,&quot;DOI&quot;:&quot;10.1504/IJVSMT.2008.023837&quot;,&quot;ISSN&quot;:&quot;1745-6436&quot;,&quot;issued&quot;:{&quot;date-parts&quot;:[[2008]]},&quot;page&quot;:&quot;189-199&quot;,&quot;issue&quot;:&quot;3&quot;,&quot;volume&quot;:&quot;3&quot;,&quot;container-title-short&quot;:&quot;&quot;},&quot;isTemporary&quot;:false},{&quot;id&quot;:&quot;11ba9e1b-e09e-38ff-aa12-5becb98289c2&quot;,&quot;itemData&quot;:{&quot;type&quot;:&quot;article-journal&quot;,&quot;id&quot;:&quot;11ba9e1b-e09e-38ff-aa12-5becb98289c2&quot;,&quot;title&quot;:&quot;Estimation of Tire–Road Friction Coefficient and its Application in Chassis Control Systems&quot;,&quot;author&quot;:[{&quot;family&quot;:&quot;Singh&quot;,&quot;given&quot;:&quot;Kanwar Bharat&quot;,&quot;parse-names&quot;:false,&quot;dropping-particle&quot;:&quot;&quot;,&quot;non-dropping-particle&quot;:&quot;&quot;},{&quot;family&quot;:&quot;Taheri&quot;,&quot;given&quot;:&quot;Saied&quot;,&quot;parse-names&quot;:false,&quot;dropping-particle&quot;:&quot;&quot;,&quot;non-dropping-particle&quot;:&quot;&quot;}],&quot;container-title&quot;:&quot;Systems Science &amp; Control Engineering&quot;,&quot;DOI&quot;:&quot;10.1080/21642583.2014.985804&quot;,&quot;ISSN&quot;:&quot;2164-2583&quot;,&quot;issued&quot;:{&quot;date-parts&quot;:[[2015,1,8]]},&quot;page&quot;:&quot;39-61&quot;,&quot;issue&quot;:&quot;1&quot;,&quot;volume&quot;:&quot;3&quot;,&quot;container-title-short&quot;:&quot;&quot;},&quot;isTemporary&quot;:false},{&quot;id&quot;:&quot;f74dfc33-e45f-339f-88a1-6b94b40a0628&quot;,&quot;itemData&quot;:{&quot;type&quot;:&quot;article-journal&quot;,&quot;id&quot;:&quot;f74dfc33-e45f-339f-88a1-6b94b40a0628&quot;,&quot;title&quot;:&quot;Experimental Evaluation of Observers for Tire–Road Forces, Sideslip Angle and Wheel Cornering Stiffness&quot;,&quot;author&quot;:[{&quot;family&quot;:&quot;Baffet&quot;,&quot;given&quot;:&quot;G.&quot;,&quot;parse-names&quot;:false,&quot;dropping-particle&quot;:&quot;&quot;,&quot;non-dropping-particle&quot;:&quot;&quot;},{&quot;family&quot;:&quot;Charara&quot;,&quot;given&quot;:&quot;A.&quot;,&quot;parse-names&quot;:false,&quot;dropping-particle&quot;:&quot;&quot;,&quot;non-dropping-particle&quot;:&quot;&quot;},{&quot;family&quot;:&quot;Lechner&quot;,&quot;given&quot;:&quot;D.&quot;,&quot;parse-names&quot;:false,&quot;dropping-particle&quot;:&quot;&quot;,&quot;non-dropping-particle&quot;:&quot;&quot;},{&quot;family&quot;:&quot;Thomas&quot;,&quot;given&quot;:&quot;D.&quot;,&quot;parse-names&quot;:false,&quot;dropping-particle&quot;:&quot;&quot;,&quot;non-dropping-particle&quot;:&quot;&quot;}],&quot;container-title&quot;:&quot;Vehicle System Dynamics&quot;,&quot;DOI&quot;:&quot;10.1080/00423110701493963&quot;,&quot;ISSN&quot;:&quot;0042-3114&quot;,&quot;issued&quot;:{&quot;date-parts&quot;:[[2008,6]]},&quot;page&quot;:&quot;501-520&quot;,&quot;issue&quot;:&quot;6&quot;,&quot;volume&quot;:&quot;46&quot;,&quot;container-title-short&quot;:&quot;&quot;},&quot;isTemporary&quot;:false},{&quot;id&quot;:&quot;3a1c0f56-b8a5-38ad-9f28-fb761e34a6dc&quot;,&quot;itemData&quot;:{&quot;type&quot;:&quot;article-journal&quot;,&quot;id&quot;:&quot;3a1c0f56-b8a5-38ad-9f28-fb761e34a6dc&quot;,&quot;title&quot;:&quot;Algorithms for Real-Time Estimation of Individual Wheel Tire-Road Friction Coefficients&quot;,&quot;author&quot;:[{&quot;family&quot;:&quot;Rajamani&quot;,&quot;given&quot;:&quot;Rajesh&quot;,&quot;parse-names&quot;:false,&quot;dropping-particle&quot;:&quot;&quot;,&quot;non-dropping-particle&quot;:&quot;&quot;},{&quot;family&quot;:&quot;Phanomchoeng&quot;,&quot;given&quot;:&quot;Gridsada&quot;,&quot;parse-names&quot;:false,&quot;dropping-particle&quot;:&quot;&quot;,&quot;non-dropping-particle&quot;:&quot;&quot;},{&quot;family&quot;:&quot;Piyabongkarn&quot;,&quot;given&quot;:&quot;Damrongrit&quot;,&quot;parse-names&quot;:false,&quot;dropping-particle&quot;:&quot;&quot;,&quot;non-dropping-particle&quot;:&quot;&quot;},{&quot;family&quot;:&quot;Lew&quot;,&quot;given&quot;:&quot;Jae Y.&quot;,&quot;parse-names&quot;:false,&quot;dropping-particle&quot;:&quot;&quot;,&quot;non-dropping-particle&quot;:&quot;&quot;}],&quot;container-title&quot;:&quot;IEEE/ASME Transactions on Mechatronics&quot;,&quot;DOI&quot;:&quot;10.1109/TMECH.2011.2159240&quot;,&quot;ISSN&quot;:&quot;1083-4435&quot;,&quot;issued&quot;:{&quot;date-parts&quot;:[[2012,12]]},&quot;page&quot;:&quot;1183-1195&quot;,&quot;issue&quot;:&quot;6&quot;,&quot;volume&quot;:&quot;17&quot;,&quot;container-title-short&quot;:&quot;&quot;},&quot;isTemporary&quot;:false}]},{&quot;citationID&quot;:&quot;MENDELEY_CITATION_49643f98-3828-432e-91bf-67f07f0b3601&quot;,&quot;properties&quot;:{&quot;noteIndex&quot;:0},&quot;isEdited&quot;:false,&quot;manualOverride&quot;:{&quot;isManuallyOverridden&quot;:false,&quot;citeprocText&quot;:&quot;[31]&quot;,&quot;manualOverrideText&quot;:&quot;&quot;},&quot;citationTag&quot;:&quot;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quot;,&quot;citationItems&quot;:[{&quot;id&quot;:&quot;c7b14433-4ff3-3f33-a84a-7bf86873d44c&quot;,&quot;itemData&quot;:{&quot;type&quot;:&quot;paper-conference&quot;,&quot;id&quot;:&quot;c7b14433-4ff3-3f33-a84a-7bf86873d44c&quot;,&quot;title&quot;:&quot;Advanced Driver Assistance Systems - Past, Present and Future&quot;,&quot;author&quot;:[{&quot;family&quot;:&quot;Shaout&quot;,&quot;given&quot;:&quot;Adnan&quot;,&quot;parse-names&quot;:false,&quot;dropping-particle&quot;:&quot;&quot;,&quot;non-dropping-particle&quot;:&quot;&quot;},{&quot;family&quot;:&quot;Colella&quot;,&quot;given&quot;:&quot;Dominic&quot;,&quot;parse-names&quot;:false,&quot;dropping-particle&quot;:&quot;&quot;,&quot;non-dropping-particle&quot;:&quot;&quot;},{&quot;family&quot;:&quot;Awad&quot;,&quot;given&quot;:&quot;S.&quot;,&quot;parse-names&quot;:false,&quot;dropping-particle&quot;:&quot;&quot;,&quot;non-dropping-particle&quot;:&quot;&quot;}],&quot;container-title&quot;:&quot;2011 seventh International Computer Engineering Conference (ICENCO'2011)&quot;,&quot;DOI&quot;:&quot;10.1109/ICENCO.2011.6153935&quot;,&quot;ISBN&quot;:&quot;978-1-4673-0731-4&quot;,&quot;issued&quot;:{&quot;date-parts&quot;:[[2011,12]]},&quot;page&quot;:&quot;72-82&quot;,&quot;publisher&quot;:&quot;IEEE&quot;,&quot;container-title-short&quot;:&quot;&quot;},&quot;isTemporary&quot;:false}]},{&quot;citationID&quot;:&quot;MENDELEY_CITATION_ef7213ff-2966-45df-9544-2965df17d3ce&quot;,&quot;properties&quot;:{&quot;noteIndex&quot;:0},&quot;isEdited&quot;:false,&quot;manualOverride&quot;:{&quot;isManuallyOverridden&quot;:false,&quot;citeprocText&quot;:&quot;[32]&quot;,&quot;manualOverrideText&quot;:&quot;&quot;},&quot;citationTag&quot;:&quot;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1f6844a-2f65-4e33-83b3-f93db83bbcab&quot;,&quot;properties&quot;:{&quot;noteIndex&quot;:0},&quot;isEdited&quot;:false,&quot;manualOverride&quot;:{&quot;isManuallyOverridden&quot;:false,&quot;citeprocText&quot;:&quot;[33]&quot;,&quot;manualOverrideText&quot;:&quot;&quot;},&quot;citationTag&quot;:&quot;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quot;,&quot;citationItems&quot;:[{&quot;id&quot;:&quot;4fdf96c5-e042-3933-8a95-f73bf0f0aed5&quot;,&quot;itemData&quot;:{&quot;type&quot;:&quot;chapter&quot;,&quot;id&quot;:&quot;4fdf96c5-e042-3933-8a95-f73bf0f0aed5&quot;,&quot;title&quot;:&quot;Intelligent Speed Advising Based on Cooperative Traffic Scenario Determination&quot;,&quot;author&quot;:[{&quot;family&quot;:&quot;Ordóñez-Hurtado&quot;,&quot;given&quot;:&quot;Rodrigo H.&quot;,&quot;parse-names&quot;:false,&quot;dropping-particle&quot;:&quot;&quot;,&quot;non-dropping-particle&quot;:&quot;&quot;},{&quot;family&quot;:&quot;Griggs&quot;,&quot;given&quot;:&quot;Wynita M.&quot;,&quot;parse-names&quot;:false,&quot;dropping-particle&quot;:&quot;&quot;,&quot;non-dropping-particle&quot;:&quot;&quot;},{&quot;family&quot;:&quot;Massow&quot;,&quot;given&quot;:&quot;Kay&quot;,&quot;parse-names&quot;:false,&quot;dropping-particle&quot;:&quot;&quot;,&quot;non-dropping-particle&quot;:&quot;&quot;},{&quot;family&quot;:&quot;Shorten&quot;,&quot;given&quot;:&quot;Robert N.&quot;,&quot;parse-names&quot;:false,&quot;dropping-particle&quot;:&quot;&quot;,&quot;non-dropping-particle&quot;:&quot;&quot;}],&quot;container-title&quot;:&quot;Optimization and Optimal Control in Automotive Systems. Lecture Notes in Control and Information Sciences&quot;,&quot;DOI&quot;:&quot;10.1007/978-3-319-05371-4_5&quot;,&quot;issued&quot;:{&quot;date-parts&quot;:[[2014,3,21]]},&quot;page&quot;:&quot;77-92&quot;,&quot;publisher&quot;:&quot;Springer, Cham&quot;,&quot;volume&quot;:&quot;455&quot;,&quot;container-title-short&quot;:&quot;&quot;},&quot;isTemporary&quot;:false}]},{&quot;citationID&quot;:&quot;MENDELEY_CITATION_914eac44-8f47-4dfc-9e6b-7cb5665628f1&quot;,&quot;properties&quot;:{&quot;noteIndex&quot;:0},&quot;isEdited&quot;:false,&quot;manualOverride&quot;:{&quot;isManuallyOverridden&quot;:false,&quot;citeprocText&quot;:&quot;[32]&quot;,&quot;manualOverrideText&quot;:&quot;&quot;},&quot;citationTag&quot;:&quot;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8cca1490-2da2-47fb-9bf9-16c97fbad5fa&quot;,&quot;properties&quot;:{&quot;noteIndex&quot;:0},&quot;isEdited&quot;:false,&quot;manualOverride&quot;:{&quot;isManuallyOverridden&quot;:false,&quot;citeprocText&quot;:&quot;[32]&quot;,&quot;manualOverrideText&quot;:&quot;&quot;},&quot;citationTag&quot;:&quot;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7ab4c4a-5a8f-4c2d-bb44-61a159b4f4e8&quot;,&quot;properties&quot;:{&quot;noteIndex&quot;:0},&quot;isEdited&quot;:false,&quot;manualOverride&quot;:{&quot;isManuallyOverridden&quot;:false,&quot;citeprocText&quot;:&quot;[34]&quot;,&quot;manualOverrideText&quot;:&quot;&quot;},&quot;citationTag&quot;:&quot;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quot;,&quot;citationItems&quot;:[{&quot;id&quot;:&quot;efdc9916-86e4-3ddf-8a04-98986c2940d4&quot;,&quot;itemData&quot;:{&quot;type&quot;:&quot;article-journal&quot;,&quot;id&quot;:&quot;efdc9916-86e4-3ddf-8a04-98986c2940d4&quot;,&quot;title&quot;:&quot;Evaluation of In-Vehicle Dynamic Speed Assistance in Spain: Algorithm and Driver Behaviour&quot;,&quot;author&quot;:[{&quot;family&quot;:&quot;Jiménez&quot;,&quot;given&quot;:&quot;F.&quot;,&quot;parse-names&quot;:false,&quot;dropping-particle&quot;:&quot;&quot;,&quot;non-dropping-particle&quot;:&quot;&quot;},{&quot;family&quot;:&quot;Aparicio&quot;,&quot;given&quot;:&quot;F.&quot;,&quot;parse-names&quot;:false,&quot;dropping-particle&quot;:&quot;&quot;,&quot;non-dropping-particle&quot;:&quot;&quot;},{&quot;family&quot;:&quot;Páez&quot;,&quot;given&quot;:&quot;J.&quot;,&quot;parse-names&quot;:false,&quot;dropping-particle&quot;:&quot;&quot;,&quot;non-dropping-particle&quot;:&quot;&quot;}],&quot;container-title&quot;:&quot;IET Intelligent Transport Systems&quot;,&quot;DOI&quot;:&quot;10.1049/iet-its:20070019&quot;,&quot;ISSN&quot;:&quot;1751956X&quot;,&quot;issued&quot;:{&quot;date-parts&quot;:[[2008]]},&quot;page&quot;:&quot;132-143&quot;,&quot;issue&quot;:&quot;2&quot;,&quot;volume&quot;:&quot;2&quot;,&quot;container-title-short&quot;:&quot;&quot;},&quot;isTemporary&quot;:false}]},{&quot;citationID&quot;:&quot;MENDELEY_CITATION_969ca910-d104-42d5-8bba-235784c259eb&quot;,&quot;properties&quot;:{&quot;noteIndex&quot;:0},&quot;isEdited&quot;:false,&quot;manualOverride&quot;:{&quot;isManuallyOverridden&quot;:false,&quot;citeprocText&quot;:&quot;[35]&quot;,&quot;manualOverrideText&quot;:&quot;&quot;},&quot;citationTag&quot;:&quot;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quot;,&quot;citationItems&quot;:[{&quot;id&quot;:&quot;8338b56c-e026-3f09-b58c-ac9bea3165c5&quot;,&quot;itemData&quot;:{&quot;type&quot;:&quot;article-journal&quot;,&quot;id&quot;:&quot;8338b56c-e026-3f09-b58c-ac9bea3165c5&quot;,&quot;title&quot;:&quot;Supporting Drivers in Keeping Safe Speed in Adverse Weather Conditions by Mitigating the Risk Level&quot;,&quot;author&quot;:[{&quot;family&quot;:&quot;Gallen&quot;,&quot;given&quot;:&quot;Romain&quot;,&quot;parse-names&quot;:false,&quot;dropping-particle&quot;:&quot;&quot;,&quot;non-dropping-particle&quot;:&quot;&quot;},{&quot;family&quot;:&quot;Hautiere&quot;,&quot;given&quot;:&quot;Nicolas&quot;,&quot;parse-names&quot;:false,&quot;dropping-particle&quot;:&quot;&quot;,&quot;non-dropping-particle&quot;:&quot;&quot;},{&quot;family&quot;:&quot;Cord&quot;,&quot;given&quot;:&quot;Aurelien&quot;,&quot;parse-names&quot;:false,&quot;dropping-particle&quot;:&quot;&quot;,&quot;non-dropping-particle&quot;:&quot;&quot;},{&quot;family&quot;:&quot;Glaser&quot;,&quot;given&quot;:&quot;Sebastien&quot;,&quot;parse-names&quot;:false,&quot;dropping-particle&quot;:&quot;&quot;,&quot;non-dropping-particle&quot;:&quot;&quot;}],&quot;container-title&quot;:&quot;IEEE Transactions on Intelligent Transportation Systems&quot;,&quot;DOI&quot;:&quot;10.1109/TITS.2013.2262523&quot;,&quot;ISSN&quot;:&quot;1524-9050&quot;,&quot;issued&quot;:{&quot;date-parts&quot;:[[2013,12]]},&quot;page&quot;:&quot;1558-1571&quot;,&quot;issue&quot;:&quot;4&quot;,&quot;volume&quot;:&quot;14&quot;,&quot;container-title-short&quot;:&quot;&quot;},&quot;isTemporary&quot;:false}]},{&quot;citationID&quot;:&quot;MENDELEY_CITATION_c443c966-2c3d-4669-8fd2-cd018bfc65d9&quot;,&quot;properties&quot;:{&quot;noteIndex&quot;:0},&quot;isEdited&quot;:false,&quot;manualOverride&quot;:{&quot;isManuallyOverridden&quot;:false,&quot;citeprocText&quot;:&quot;[36]&quot;,&quot;manualOverrideText&quot;:&quot;&quot;},&quot;citationTag&quot;:&quot;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quot;,&quot;citationItems&quot;:[{&quot;id&quot;:&quot;ead89f7d-f5d3-30af-b614-ef26b57e9cb8&quot;,&quot;itemData&quot;:{&quot;type&quot;:&quot;article-journal&quot;,&quot;id&quot;:&quot;ead89f7d-f5d3-30af-b614-ef26b57e9cb8&quot;,&quot;title&quot;:&quot;Development of a Novel Intelligent Speed Adaptation System Based on Available Sight Distance&quot;,&quot;author&quot;:[{&quot;family&quot;:&quot;Hazoor&quot;,&quot;given&quot;:&quot;Abrar&quot;,&quot;parse-names&quot;:false,&quot;dropping-particle&quot;:&quot;&quot;,&quot;non-dropping-particle&quot;:&quot;&quot;},{&quot;family&quot;:&quot;Lioi&quot;,&quot;given&quot;:&quot;Alessandra&quot;,&quot;parse-names&quot;:false,&quot;dropping-particle&quot;:&quot;&quot;,&quot;non-dropping-particle&quot;:&quot;&quot;},{&quot;family&quot;:&quot;Bassani&quot;,&quot;given&quot;:&quot;Marco&quot;,&quot;parse-names&quot;:false,&quot;dropping-particle&quot;:&quot;&quot;,&quot;non-dropping-particle&quot;:&quot;&quot;}],&quot;container-title&quot;:&quot;Transportation Research Record: Journal of the Transportation Research Board&quot;,&quot;DOI&quot;:&quot;10.1177/03611981211008885&quot;,&quot;ISSN&quot;:&quot;0361-1981&quot;,&quot;issued&quot;:{&quot;date-parts&quot;:[[2021,9,28]]},&quot;page&quot;:&quot;1573-1584&quot;,&quot;abstract&quot;:&quot;&lt;p&gt;Most existing roads were designed without considering the improved performance of modern vehicles and the new onboard technologies available for assisted driving. In addition, vehicles frequently travel at speeds that exceed the maximum considered in road design. For these reasons, the need for speed- and safety-related countermeasures (e.g., field control, mobile or fixed speed cameras, traffic calming measures) is evident. However, these countermeasures are only partially effective and the proportion of crashes that are speed-related remains significant. This investigation is aimed at the development of a new intelligent speed adaptation (ISA) system based on the available sight distance (ASD). In conditions of poor visibility, the system can (i) inform drivers when they are traveling at inappropriate speeds, or (ii) generate warning sounds to the same effect, or (iii) intervene directly and compel the vehicle to adopt the speed which is most appropriate to the particular ASD. As reported in this methodological paper, the functionality of the new ISA system was tested at the driving simulator of the Politecnico di Torino (Italy) and the resulting estimated ASD value was validated and tested successfully. Future experimental investigations will be devoted to assessing the effectiveness of the system on driver speed behavior and decision making.&lt;/p&gt;&quot;,&quot;issue&quot;:&quot;9&quot;,&quot;volume&quot;:&quot;2675&quot;,&quot;container-title-short&quot;:&quot;&quot;},&quot;isTemporary&quot;:false}]},{&quot;citationID&quot;:&quot;MENDELEY_CITATION_1de86e0e-484f-4db9-8d61-5886423350a4&quot;,&quot;properties&quot;:{&quot;noteIndex&quot;:0},&quot;isEdited&quot;:false,&quot;manualOverride&quot;:{&quot;isManuallyOverridden&quot;:false,&quot;citeprocText&quot;:&quot;[37]&quot;,&quot;manualOverrideText&quot;:&quot;&quot;},&quot;citationTag&quot;:&quot;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quot;,&quot;citationItems&quot;:[{&quot;id&quot;:&quot;1637dfb0-f7c2-3060-822e-5752c40fe858&quot;,&quot;itemData&quot;:{&quot;type&quot;:&quot;article-journal&quot;,&quot;id&quot;:&quot;1637dfb0-f7c2-3060-822e-5752c40fe858&quot;,&quot;title&quot;:&quot;Real-Time Identification of Tire–Road Friction Conditions&quot;,&quot;author&quot;:[{&quot;family&quot;:&quot;Savaresi&quot;,&quot;given&quot;:&quot;S.M.&quot;,&quot;parse-names&quot;:false,&quot;dropping-particle&quot;:&quot;&quot;,&quot;non-dropping-particle&quot;:&quot;&quot;},{&quot;family&quot;:&quot;Piroddi&quot;,&quot;given&quot;:&quot;L.&quot;,&quot;parse-names&quot;:false,&quot;dropping-particle&quot;:&quot;&quot;,&quot;non-dropping-particle&quot;:&quot;&quot;},{&quot;family&quot;:&quot;Tanelli&quot;,&quot;given&quot;:&quot;M.&quot;,&quot;parse-names&quot;:false,&quot;dropping-particle&quot;:&quot;&quot;,&quot;non-dropping-particle&quot;:&quot;&quot;}],&quot;container-title&quot;:&quot;IET Control Theory &amp; Applications&quot;,&quot;DOI&quot;:&quot;10.1049/iet-cta.2008.0287&quot;,&quot;ISSN&quot;:&quot;1751-8644&quot;,&quot;issued&quot;:{&quot;date-parts&quot;:[[2009,7,1]]},&quot;page&quot;:&quot;891-906&quot;,&quot;issue&quot;:&quot;7&quot;,&quot;volume&quot;:&quot;3&quot;,&quot;container-title-short&quot;:&quot;&quot;},&quot;isTemporary&quot;:false}]},{&quot;citationID&quot;:&quot;MENDELEY_CITATION_9d04cec7-19cd-4bd9-9b80-0c65c1733562&quot;,&quot;properties&quot;:{&quot;noteIndex&quot;:0},&quot;isEdited&quot;:false,&quot;manualOverride&quot;:{&quot;isManuallyOverridden&quot;:false,&quot;citeprocText&quot;:&quot;[38]&quot;,&quot;manualOverrideText&quot;:&quot;&quot;},&quot;citationTag&quot;:&quot;MENDELEY_CITATION_v3_eyJjaXRhdGlvbklEIjoiTUVOREVMRVlfQ0lUQVRJT05fOWQwNGNlYzctMTljZC00YmQ5LTliODAtMGM2NWMxNzMzNTYy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8c9f8f31-8599-4ea2-8e06-52f28e7f5c7a&quot;,&quot;properties&quot;:{&quot;noteIndex&quot;:0},&quot;isEdited&quot;:false,&quot;manualOverride&quot;:{&quot;isManuallyOverridden&quot;:false,&quot;citeprocText&quot;:&quot;[38]&quot;,&quot;manualOverrideText&quot;:&quot;&quot;},&quot;citationTag&quot;:&quot;MENDELEY_CITATION_v3_eyJjaXRhdGlvbklEIjoiTUVOREVMRVlfQ0lUQVRJT05fOGM5ZjhmMzEtODU5OS00ZWEyLThlMDYtNTJmMjhlN2Y1Yzdh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d2746cd9-d4dd-4595-8910-a06843d0fcfc&quot;,&quot;properties&quot;:{&quot;noteIndex&quot;:0},&quot;isEdited&quot;:false,&quot;manualOverride&quot;:{&quot;isManuallyOverridden&quot;:false,&quot;citeprocText&quot;:&quot;[39]&quot;,&quot;manualOverrideText&quot;:&quot;&quot;},&quot;citationTag&quot;:&quot;MENDELEY_CITATION_v3_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&quot;,&quot;citationItems&quot;:[{&quot;id&quot;:&quot;65c38a2a-26d7-3cfc-b7c7-df60d2217091&quot;,&quot;itemData&quot;:{&quot;type&quot;:&quot;article-journal&quot;,&quot;id&quot;:&quot;65c38a2a-26d7-3cfc-b7c7-df60d2217091&quot;,&quot;title&quot;:&quot;Lateral-Acceleration-Based Vehicle-Models-Blending for Automated Driving Controllers&quot;,&quot;author&quot;:[{&quot;family&quot;:&quot;Matute-Peaspan&quot;,&quot;given&quot;:&quot;Jose A.&quot;,&quot;parse-names&quot;:false,&quot;dropping-particle&quot;:&quot;&quot;,&quot;non-dropping-particle&quot;:&quot;&quot;},{&quot;family&quot;:&quot;Marcano&quot;,&quot;given&quot;:&quot;Mauricio&quot;,&quot;parse-names&quot;:false,&quot;dropping-particle&quot;:&quot;&quot;,&quot;non-dropping-particle&quot;:&quot;&quot;},{&quot;family&quot;:&quot;Diaz&quot;,&quot;given&quot;:&quot;Sergio&quot;,&quot;parse-names&quot;:false,&quot;dropping-particle&quot;:&quot;&quot;,&quot;non-dropping-particle&quot;:&quot;&quot;},{&quot;family&quot;:&quot;Zubizarreta&quot;,&quot;given&quot;:&quot;Asier&quot;,&quot;parse-names&quot;:false,&quot;dropping-particle&quot;:&quot;&quot;,&quot;non-dropping-particle&quot;:&quot;&quot;},{&quot;family&quot;:&quot;Perez&quot;,&quot;given&quot;:&quot;Joshue&quot;,&quot;parse-names&quot;:false,&quot;dropping-particle&quot;:&quot;&quot;,&quot;non-dropping-particle&quot;:&quot;&quot;}],&quot;container-title&quot;:&quot;Electronics&quot;,&quot;DOI&quot;:&quot;10.3390/electronics9101674&quot;,&quot;ISSN&quot;:&quot;2079-9292&quot;,&quot;issued&quot;:{&quot;date-parts&quot;:[[2020,10,13]]},&quot;page&quot;:&quot;1674-1691&quot;,&quot;abstract&quot;:&quot;&lt;p&gt;Model-based trajectory tracking has become a widely used technique for automated driving system applications. A critical design decision is the proper selection of a vehicle model that achieves the best trade-off between real-time capability and robustness. Blending different types of vehicle models is a recent practice to increase the operating range of model-based trajectory tracking control applications. However, current approaches focus on the use of longitudinal speed as the blending parameter, with a formal procedure to tune and select its parameters still lacking. This work presents a novel approach based on lateral accelerations, along with a formal procedure and criteria to tune and select blending parameters, for its use on model-based predictive controllers for autonomous driving. An electric passenger bus traveling at different speeds over urban routes is proposed as a case study. Results demonstrate that the lateral acceleration, which is proportional to the lateral forces that differentiate kinematic and dynamic models, is a more appropriate model-switching enabler than the currently used longitudinal velocity. Moreover, the advanced procedure to define blending parameters is shown to be effective. Finally, a smooth blending method offers better tracking results versus sudden model switching ones and non-blending techniques.&lt;/p&gt;&quot;,&quot;issue&quot;:&quot;10&quot;,&quot;volume&quot;:&quot;9&quot;,&quot;container-title-short&quot;:&quot;Electronics (Basel)&quot;},&quot;isTemporary&quot;:false}]},{&quot;citationID&quot;:&quot;MENDELEY_CITATION_92d37ebd-6fd4-41af-a6cb-88dd687d6c1e&quot;,&quot;properties&quot;:{&quot;noteIndex&quot;:0},&quot;isEdited&quot;:false,&quot;manualOverride&quot;:{&quot;isManuallyOverridden&quot;:false,&quot;citeprocText&quot;:&quot;[38]&quot;,&quot;manualOverrideText&quot;:&quot;&quot;},&quot;citationTag&quot;:&quot;MENDELEY_CITATION_v3_eyJjaXRhdGlvbklEIjoiTUVOREVMRVlfQ0lUQVRJT05fOTJkMzdlYmQtNmZkNC00MWFmLWE2Y2ItODhkZDY4N2Q2YzFl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5b7fd8b6-9b63-4ca8-8c05-b7300d74d911&quot;,&quot;properties&quot;:{&quot;noteIndex&quot;:0},&quot;isEdited&quot;:false,&quot;manualOverride&quot;:{&quot;isManuallyOverridden&quot;:false,&quot;citeprocText&quot;:&quot;[19]&quot;,&quot;manualOverrideText&quot;:&quot;&quot;},&quot;citationTag&quot;:&quot;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04A49901785041AF741C157FF60EBA" ma:contentTypeVersion="18" ma:contentTypeDescription="Create a new document." ma:contentTypeScope="" ma:versionID="53b17709f1baef69b61bd03463dafbd0">
  <xsd:schema xmlns:xsd="http://www.w3.org/2001/XMLSchema" xmlns:xs="http://www.w3.org/2001/XMLSchema" xmlns:p="http://schemas.microsoft.com/office/2006/metadata/properties" xmlns:ns2="c7c738f6-68ec-422e-b0e4-3523873f7adf" xmlns:ns3="542b8847-f5d4-4c9f-bd30-657d16e5db1d" targetNamespace="http://schemas.microsoft.com/office/2006/metadata/properties" ma:root="true" ma:fieldsID="5ba9c385811dc0e6eef34b0e6e0ce819" ns2:_="" ns3:_="">
    <xsd:import namespace="c7c738f6-68ec-422e-b0e4-3523873f7adf"/>
    <xsd:import namespace="542b8847-f5d4-4c9f-bd30-657d16e5db1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_Flow_SignoffStatu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SharedWithUsers" minOccurs="0"/>
                <xsd:element ref="ns3:SharedWithDetails" minOccurs="0"/>
                <xsd:element ref="ns2:MediaLengthInSeconds" minOccurs="0"/>
                <xsd:element ref="ns2:Siz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738f6-68ec-422e-b0e4-3523873f7a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Flow_SignoffStatus" ma:index="12" nillable="true" ma:displayName="Sign-off status" ma:internalName="Sign_x002d_off_x0020_status">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Size" ma:index="22" nillable="true" ma:displayName="Size " ma:format="Dropdown" ma:internalName="Size" ma:percentage="FALSE">
      <xsd:simpleType>
        <xsd:restriction base="dms:Number"/>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28b28469-8996-4088-bd89-44d87d6385e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2b8847-f5d4-4c9f-bd30-657d16e5db1d"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79eca24d-24b6-4c23-abe4-d1cce8e5186c}" ma:internalName="TaxCatchAll" ma:showField="CatchAllData" ma:web="542b8847-f5d4-4c9f-bd30-657d16e5db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773E77-B421-40D1-B267-5896B499C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738f6-68ec-422e-b0e4-3523873f7adf"/>
    <ds:schemaRef ds:uri="542b8847-f5d4-4c9f-bd30-657d16e5d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49665D-BC0F-4CAF-9B37-7A63EF48D131}">
  <ds:schemaRefs>
    <ds:schemaRef ds:uri="http://schemas.microsoft.com/sharepoint/v3/contenttype/forms"/>
  </ds:schemaRefs>
</ds:datastoreItem>
</file>

<file path=customXml/itemProps3.xml><?xml version="1.0" encoding="utf-8"?>
<ds:datastoreItem xmlns:ds="http://schemas.openxmlformats.org/officeDocument/2006/customXml" ds:itemID="{67CA7621-7900-4FF6-9335-F070E8C7B816}">
  <ds:schemaRefs>
    <ds:schemaRef ds:uri="http://schemas.openxmlformats.org/officeDocument/2006/bibliography"/>
  </ds:schemaRefs>
</ds:datastoreItem>
</file>

<file path=docMetadata/LabelInfo.xml><?xml version="1.0" encoding="utf-8"?>
<clbl:labelList xmlns:clbl="http://schemas.microsoft.com/office/2020/mipLabelMetadata">
  <clbl:label id="{7cf48d45-3ddb-4389-a9c1-c115526eb52e}" enabled="0" method="" siteId="{7cf48d45-3ddb-4389-a9c1-c115526eb52e}"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Pages>
  <Words>6210</Words>
  <Characters>35400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Microsoft Office User</dc:creator>
  <cp:keywords/>
  <cp:lastModifiedBy>Brennan, Sean N</cp:lastModifiedBy>
  <cp:revision>2</cp:revision>
  <cp:lastPrinted>2023-02-15T22:43:00Z</cp:lastPrinted>
  <dcterms:created xsi:type="dcterms:W3CDTF">2023-06-19T20:10:00Z</dcterms:created>
  <dcterms:modified xsi:type="dcterms:W3CDTF">2023-06-19T20:10:00Z</dcterms:modified>
</cp:coreProperties>
</file>